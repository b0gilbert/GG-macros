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A6ADE7" w14:textId="77777777" w:rsidR="00B66EB3" w:rsidRPr="00992A5B" w:rsidRDefault="006351AB" w:rsidP="00A57A9A">
      <w:pPr>
        <w:adjustRightInd w:val="0"/>
        <w:snapToGrid w:val="0"/>
        <w:jc w:val="center"/>
        <w:rPr>
          <w:b/>
          <w:bCs/>
          <w:sz w:val="36"/>
          <w:szCs w:val="36"/>
        </w:rPr>
      </w:pPr>
      <w:r w:rsidRPr="00992A5B">
        <w:rPr>
          <w:b/>
          <w:bCs/>
          <w:sz w:val="36"/>
          <w:szCs w:val="36"/>
        </w:rPr>
        <w:t xml:space="preserve">The Gilbert Group Macros, or GG </w:t>
      </w:r>
      <w:r w:rsidR="00B66EB3" w:rsidRPr="00992A5B">
        <w:rPr>
          <w:b/>
          <w:bCs/>
          <w:sz w:val="36"/>
          <w:szCs w:val="36"/>
        </w:rPr>
        <w:t>Macros</w:t>
      </w:r>
      <w:r w:rsidRPr="00992A5B">
        <w:rPr>
          <w:b/>
          <w:bCs/>
          <w:sz w:val="36"/>
          <w:szCs w:val="36"/>
        </w:rPr>
        <w:t>,</w:t>
      </w:r>
      <w:r w:rsidR="00B66EB3" w:rsidRPr="00992A5B">
        <w:rPr>
          <w:rFonts w:hint="eastAsia"/>
          <w:b/>
          <w:bCs/>
          <w:sz w:val="36"/>
          <w:szCs w:val="36"/>
        </w:rPr>
        <w:t xml:space="preserve"> Manual </w:t>
      </w:r>
      <w:r w:rsidR="00E94287" w:rsidRPr="00992A5B">
        <w:rPr>
          <w:b/>
          <w:bCs/>
          <w:color w:val="FF0000"/>
          <w:sz w:val="36"/>
          <w:szCs w:val="36"/>
        </w:rPr>
        <w:t>3</w:t>
      </w:r>
      <w:r w:rsidR="00BC7199" w:rsidRPr="00992A5B">
        <w:rPr>
          <w:b/>
          <w:bCs/>
          <w:color w:val="FF0000"/>
          <w:sz w:val="36"/>
          <w:szCs w:val="36"/>
        </w:rPr>
        <w:t>6</w:t>
      </w:r>
    </w:p>
    <w:p w14:paraId="67ED810F" w14:textId="77777777" w:rsidR="00A57A9A" w:rsidRDefault="00A57A9A" w:rsidP="008B67BC">
      <w:pPr>
        <w:adjustRightInd w:val="0"/>
        <w:snapToGrid w:val="0"/>
        <w:jc w:val="both"/>
      </w:pPr>
    </w:p>
    <w:p w14:paraId="556A5314" w14:textId="0953EA84" w:rsidR="00B66EB3" w:rsidRPr="00CF4035" w:rsidRDefault="00B66EB3" w:rsidP="00A57A9A">
      <w:pPr>
        <w:adjustRightInd w:val="0"/>
        <w:snapToGrid w:val="0"/>
        <w:jc w:val="center"/>
      </w:pPr>
      <w:r w:rsidRPr="00CF4035">
        <w:t>Click on the link you want (A-</w:t>
      </w:r>
      <w:r w:rsidR="00A57A9A">
        <w:t>M</w:t>
      </w:r>
      <w:r w:rsidRPr="00CF4035">
        <w:t>)</w:t>
      </w:r>
      <w:r w:rsidR="008B67BC" w:rsidRPr="00CF4035">
        <w:t xml:space="preserve"> on this page</w:t>
      </w:r>
      <w:r w:rsidRPr="00CF4035">
        <w:t>, or read them all sequentially</w:t>
      </w:r>
    </w:p>
    <w:p w14:paraId="4C7265EF" w14:textId="77777777" w:rsidR="00810FA3" w:rsidRDefault="00810FA3">
      <w:pPr>
        <w:pStyle w:val="TOCHeading"/>
      </w:pPr>
      <w:bookmarkStart w:id="0" w:name="top"/>
      <w:bookmarkEnd w:id="0"/>
      <w:r>
        <w:t>Table of Contents</w:t>
      </w:r>
    </w:p>
    <w:p w14:paraId="6CBB4157" w14:textId="371FB170" w:rsidR="00202828" w:rsidRDefault="00810FA3">
      <w:pPr>
        <w:pStyle w:val="TOC1"/>
        <w:tabs>
          <w:tab w:val="right" w:leader="dot" w:pos="9737"/>
        </w:tabs>
        <w:rPr>
          <w:rFonts w:asciiTheme="minorHAnsi" w:eastAsiaTheme="minorEastAsia" w:hAnsiTheme="minorHAnsi"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210939259" w:history="1">
        <w:r w:rsidR="00202828" w:rsidRPr="00DB253B">
          <w:rPr>
            <w:rStyle w:val="Hyperlink"/>
            <w:noProof/>
            <w:highlight w:val="yellow"/>
          </w:rPr>
          <w:t>A. Installing Igor and the Gilbert Group Macros</w:t>
        </w:r>
        <w:r w:rsidR="00202828">
          <w:rPr>
            <w:noProof/>
            <w:webHidden/>
          </w:rPr>
          <w:tab/>
        </w:r>
        <w:r w:rsidR="00202828">
          <w:rPr>
            <w:noProof/>
            <w:webHidden/>
          </w:rPr>
          <w:fldChar w:fldCharType="begin"/>
        </w:r>
        <w:r w:rsidR="00202828">
          <w:rPr>
            <w:noProof/>
            <w:webHidden/>
          </w:rPr>
          <w:instrText xml:space="preserve"> PAGEREF _Toc210939259 \h </w:instrText>
        </w:r>
        <w:r w:rsidR="00202828">
          <w:rPr>
            <w:noProof/>
            <w:webHidden/>
          </w:rPr>
        </w:r>
        <w:r w:rsidR="00202828">
          <w:rPr>
            <w:noProof/>
            <w:webHidden/>
          </w:rPr>
          <w:fldChar w:fldCharType="separate"/>
        </w:r>
        <w:r w:rsidR="00202828">
          <w:rPr>
            <w:noProof/>
            <w:webHidden/>
          </w:rPr>
          <w:t>2</w:t>
        </w:r>
        <w:r w:rsidR="00202828">
          <w:rPr>
            <w:noProof/>
            <w:webHidden/>
          </w:rPr>
          <w:fldChar w:fldCharType="end"/>
        </w:r>
      </w:hyperlink>
    </w:p>
    <w:p w14:paraId="66C6919A" w14:textId="174F01EB" w:rsidR="00202828" w:rsidRDefault="00202828">
      <w:pPr>
        <w:pStyle w:val="TOC1"/>
        <w:tabs>
          <w:tab w:val="right" w:leader="dot" w:pos="9737"/>
        </w:tabs>
        <w:rPr>
          <w:rFonts w:asciiTheme="minorHAnsi" w:eastAsiaTheme="minorEastAsia" w:hAnsiTheme="minorHAnsi" w:cstheme="minorBidi"/>
          <w:b w:val="0"/>
          <w:bCs w:val="0"/>
          <w:i w:val="0"/>
          <w:iCs w:val="0"/>
          <w:noProof/>
          <w:kern w:val="2"/>
          <w14:ligatures w14:val="standardContextual"/>
        </w:rPr>
      </w:pPr>
      <w:hyperlink w:anchor="_Toc210939260" w:history="1">
        <w:r w:rsidRPr="00DB253B">
          <w:rPr>
            <w:rStyle w:val="Hyperlink"/>
            <w:noProof/>
            <w:highlight w:val="yellow"/>
          </w:rPr>
          <w:t>B. Creating a stack</w:t>
        </w:r>
        <w:r>
          <w:rPr>
            <w:noProof/>
            <w:webHidden/>
          </w:rPr>
          <w:tab/>
        </w:r>
        <w:r>
          <w:rPr>
            <w:noProof/>
            <w:webHidden/>
          </w:rPr>
          <w:fldChar w:fldCharType="begin"/>
        </w:r>
        <w:r>
          <w:rPr>
            <w:noProof/>
            <w:webHidden/>
          </w:rPr>
          <w:instrText xml:space="preserve"> PAGEREF _Toc210939260 \h </w:instrText>
        </w:r>
        <w:r>
          <w:rPr>
            <w:noProof/>
            <w:webHidden/>
          </w:rPr>
        </w:r>
        <w:r>
          <w:rPr>
            <w:noProof/>
            <w:webHidden/>
          </w:rPr>
          <w:fldChar w:fldCharType="separate"/>
        </w:r>
        <w:r>
          <w:rPr>
            <w:noProof/>
            <w:webHidden/>
          </w:rPr>
          <w:t>2</w:t>
        </w:r>
        <w:r>
          <w:rPr>
            <w:noProof/>
            <w:webHidden/>
          </w:rPr>
          <w:fldChar w:fldCharType="end"/>
        </w:r>
      </w:hyperlink>
    </w:p>
    <w:p w14:paraId="6ACCA978" w14:textId="77050DC9" w:rsidR="00202828" w:rsidRDefault="00202828">
      <w:pPr>
        <w:pStyle w:val="TOC1"/>
        <w:tabs>
          <w:tab w:val="right" w:leader="dot" w:pos="9737"/>
        </w:tabs>
        <w:rPr>
          <w:rFonts w:asciiTheme="minorHAnsi" w:eastAsiaTheme="minorEastAsia" w:hAnsiTheme="minorHAnsi" w:cstheme="minorBidi"/>
          <w:b w:val="0"/>
          <w:bCs w:val="0"/>
          <w:i w:val="0"/>
          <w:iCs w:val="0"/>
          <w:noProof/>
          <w:kern w:val="2"/>
          <w14:ligatures w14:val="standardContextual"/>
        </w:rPr>
      </w:pPr>
      <w:hyperlink w:anchor="_Toc210939261" w:history="1">
        <w:r w:rsidRPr="00DB253B">
          <w:rPr>
            <w:rStyle w:val="Hyperlink"/>
            <w:noProof/>
            <w:highlight w:val="yellow"/>
          </w:rPr>
          <w:t>C. Stack Operations</w:t>
        </w:r>
        <w:r>
          <w:rPr>
            <w:noProof/>
            <w:webHidden/>
          </w:rPr>
          <w:tab/>
        </w:r>
        <w:r>
          <w:rPr>
            <w:noProof/>
            <w:webHidden/>
          </w:rPr>
          <w:fldChar w:fldCharType="begin"/>
        </w:r>
        <w:r>
          <w:rPr>
            <w:noProof/>
            <w:webHidden/>
          </w:rPr>
          <w:instrText xml:space="preserve"> PAGEREF _Toc210939261 \h </w:instrText>
        </w:r>
        <w:r>
          <w:rPr>
            <w:noProof/>
            <w:webHidden/>
          </w:rPr>
        </w:r>
        <w:r>
          <w:rPr>
            <w:noProof/>
            <w:webHidden/>
          </w:rPr>
          <w:fldChar w:fldCharType="separate"/>
        </w:r>
        <w:r>
          <w:rPr>
            <w:noProof/>
            <w:webHidden/>
          </w:rPr>
          <w:t>5</w:t>
        </w:r>
        <w:r>
          <w:rPr>
            <w:noProof/>
            <w:webHidden/>
          </w:rPr>
          <w:fldChar w:fldCharType="end"/>
        </w:r>
      </w:hyperlink>
    </w:p>
    <w:p w14:paraId="488E4958" w14:textId="42066793" w:rsidR="00202828" w:rsidRDefault="00202828">
      <w:pPr>
        <w:pStyle w:val="TOC1"/>
        <w:tabs>
          <w:tab w:val="right" w:leader="dot" w:pos="9737"/>
        </w:tabs>
        <w:rPr>
          <w:rFonts w:asciiTheme="minorHAnsi" w:eastAsiaTheme="minorEastAsia" w:hAnsiTheme="minorHAnsi" w:cstheme="minorBidi"/>
          <w:b w:val="0"/>
          <w:bCs w:val="0"/>
          <w:i w:val="0"/>
          <w:iCs w:val="0"/>
          <w:noProof/>
          <w:kern w:val="2"/>
          <w14:ligatures w14:val="standardContextual"/>
        </w:rPr>
      </w:pPr>
      <w:hyperlink w:anchor="_Toc210939262" w:history="1">
        <w:r w:rsidRPr="00DB253B">
          <w:rPr>
            <w:rStyle w:val="Hyperlink"/>
            <w:noProof/>
            <w:highlight w:val="yellow"/>
          </w:rPr>
          <w:t>D. Quick single-pixel spectroscopy</w:t>
        </w:r>
        <w:r>
          <w:rPr>
            <w:noProof/>
            <w:webHidden/>
          </w:rPr>
          <w:tab/>
        </w:r>
        <w:r>
          <w:rPr>
            <w:noProof/>
            <w:webHidden/>
          </w:rPr>
          <w:fldChar w:fldCharType="begin"/>
        </w:r>
        <w:r>
          <w:rPr>
            <w:noProof/>
            <w:webHidden/>
          </w:rPr>
          <w:instrText xml:space="preserve"> PAGEREF _Toc210939262 \h </w:instrText>
        </w:r>
        <w:r>
          <w:rPr>
            <w:noProof/>
            <w:webHidden/>
          </w:rPr>
        </w:r>
        <w:r>
          <w:rPr>
            <w:noProof/>
            <w:webHidden/>
          </w:rPr>
          <w:fldChar w:fldCharType="separate"/>
        </w:r>
        <w:r>
          <w:rPr>
            <w:noProof/>
            <w:webHidden/>
          </w:rPr>
          <w:t>5</w:t>
        </w:r>
        <w:r>
          <w:rPr>
            <w:noProof/>
            <w:webHidden/>
          </w:rPr>
          <w:fldChar w:fldCharType="end"/>
        </w:r>
      </w:hyperlink>
    </w:p>
    <w:p w14:paraId="15A08C43" w14:textId="104200CA" w:rsidR="00202828" w:rsidRDefault="00202828">
      <w:pPr>
        <w:pStyle w:val="TOC1"/>
        <w:tabs>
          <w:tab w:val="right" w:leader="dot" w:pos="9737"/>
        </w:tabs>
        <w:rPr>
          <w:rFonts w:asciiTheme="minorHAnsi" w:eastAsiaTheme="minorEastAsia" w:hAnsiTheme="minorHAnsi" w:cstheme="minorBidi"/>
          <w:b w:val="0"/>
          <w:bCs w:val="0"/>
          <w:i w:val="0"/>
          <w:iCs w:val="0"/>
          <w:noProof/>
          <w:kern w:val="2"/>
          <w14:ligatures w14:val="standardContextual"/>
        </w:rPr>
      </w:pPr>
      <w:hyperlink w:anchor="_Toc210939263" w:history="1">
        <w:r w:rsidRPr="00DB253B">
          <w:rPr>
            <w:rStyle w:val="Hyperlink"/>
            <w:noProof/>
            <w:highlight w:val="yellow"/>
          </w:rPr>
          <w:t>E. Detailed Single-pixel or Line-of-pixels Analysis</w:t>
        </w:r>
        <w:r>
          <w:rPr>
            <w:noProof/>
            <w:webHidden/>
          </w:rPr>
          <w:tab/>
        </w:r>
        <w:r>
          <w:rPr>
            <w:noProof/>
            <w:webHidden/>
          </w:rPr>
          <w:fldChar w:fldCharType="begin"/>
        </w:r>
        <w:r>
          <w:rPr>
            <w:noProof/>
            <w:webHidden/>
          </w:rPr>
          <w:instrText xml:space="preserve"> PAGEREF _Toc210939263 \h </w:instrText>
        </w:r>
        <w:r>
          <w:rPr>
            <w:noProof/>
            <w:webHidden/>
          </w:rPr>
        </w:r>
        <w:r>
          <w:rPr>
            <w:noProof/>
            <w:webHidden/>
          </w:rPr>
          <w:fldChar w:fldCharType="separate"/>
        </w:r>
        <w:r>
          <w:rPr>
            <w:noProof/>
            <w:webHidden/>
          </w:rPr>
          <w:t>6</w:t>
        </w:r>
        <w:r>
          <w:rPr>
            <w:noProof/>
            <w:webHidden/>
          </w:rPr>
          <w:fldChar w:fldCharType="end"/>
        </w:r>
      </w:hyperlink>
    </w:p>
    <w:p w14:paraId="4B31B145" w14:textId="5B8DDD83" w:rsidR="00202828" w:rsidRDefault="00202828">
      <w:pPr>
        <w:pStyle w:val="TOC1"/>
        <w:tabs>
          <w:tab w:val="right" w:leader="dot" w:pos="9737"/>
        </w:tabs>
        <w:rPr>
          <w:rFonts w:asciiTheme="minorHAnsi" w:eastAsiaTheme="minorEastAsia" w:hAnsiTheme="minorHAnsi" w:cstheme="minorBidi"/>
          <w:b w:val="0"/>
          <w:bCs w:val="0"/>
          <w:i w:val="0"/>
          <w:iCs w:val="0"/>
          <w:noProof/>
          <w:kern w:val="2"/>
          <w14:ligatures w14:val="standardContextual"/>
        </w:rPr>
      </w:pPr>
      <w:hyperlink w:anchor="_Toc210939264" w:history="1">
        <w:r w:rsidRPr="00DB253B">
          <w:rPr>
            <w:rStyle w:val="Hyperlink"/>
            <w:noProof/>
            <w:highlight w:val="yellow"/>
          </w:rPr>
          <w:t>F. Extracting spectra from ROIs (and non-quantitative distribution mapping)</w:t>
        </w:r>
        <w:r>
          <w:rPr>
            <w:noProof/>
            <w:webHidden/>
          </w:rPr>
          <w:tab/>
        </w:r>
        <w:r>
          <w:rPr>
            <w:noProof/>
            <w:webHidden/>
          </w:rPr>
          <w:fldChar w:fldCharType="begin"/>
        </w:r>
        <w:r>
          <w:rPr>
            <w:noProof/>
            <w:webHidden/>
          </w:rPr>
          <w:instrText xml:space="preserve"> PAGEREF _Toc210939264 \h </w:instrText>
        </w:r>
        <w:r>
          <w:rPr>
            <w:noProof/>
            <w:webHidden/>
          </w:rPr>
        </w:r>
        <w:r>
          <w:rPr>
            <w:noProof/>
            <w:webHidden/>
          </w:rPr>
          <w:fldChar w:fldCharType="separate"/>
        </w:r>
        <w:r>
          <w:rPr>
            <w:noProof/>
            <w:webHidden/>
          </w:rPr>
          <w:t>9</w:t>
        </w:r>
        <w:r>
          <w:rPr>
            <w:noProof/>
            <w:webHidden/>
          </w:rPr>
          <w:fldChar w:fldCharType="end"/>
        </w:r>
      </w:hyperlink>
    </w:p>
    <w:p w14:paraId="4C6A701E" w14:textId="49D16078" w:rsidR="00202828" w:rsidRDefault="00202828">
      <w:pPr>
        <w:pStyle w:val="TOC1"/>
        <w:tabs>
          <w:tab w:val="right" w:leader="dot" w:pos="9737"/>
        </w:tabs>
        <w:rPr>
          <w:rFonts w:asciiTheme="minorHAnsi" w:eastAsiaTheme="minorEastAsia" w:hAnsiTheme="minorHAnsi" w:cstheme="minorBidi"/>
          <w:b w:val="0"/>
          <w:bCs w:val="0"/>
          <w:i w:val="0"/>
          <w:iCs w:val="0"/>
          <w:noProof/>
          <w:kern w:val="2"/>
          <w14:ligatures w14:val="standardContextual"/>
        </w:rPr>
      </w:pPr>
      <w:hyperlink w:anchor="_Toc210939265" w:history="1">
        <w:r w:rsidRPr="00DB253B">
          <w:rPr>
            <w:rStyle w:val="Hyperlink"/>
            <w:noProof/>
            <w:highlight w:val="yellow"/>
          </w:rPr>
          <w:t>G. Normalizing Spectra</w:t>
        </w:r>
        <w:r>
          <w:rPr>
            <w:noProof/>
            <w:webHidden/>
          </w:rPr>
          <w:tab/>
        </w:r>
        <w:r>
          <w:rPr>
            <w:noProof/>
            <w:webHidden/>
          </w:rPr>
          <w:fldChar w:fldCharType="begin"/>
        </w:r>
        <w:r>
          <w:rPr>
            <w:noProof/>
            <w:webHidden/>
          </w:rPr>
          <w:instrText xml:space="preserve"> PAGEREF _Toc210939265 \h </w:instrText>
        </w:r>
        <w:r>
          <w:rPr>
            <w:noProof/>
            <w:webHidden/>
          </w:rPr>
        </w:r>
        <w:r>
          <w:rPr>
            <w:noProof/>
            <w:webHidden/>
          </w:rPr>
          <w:fldChar w:fldCharType="separate"/>
        </w:r>
        <w:r>
          <w:rPr>
            <w:noProof/>
            <w:webHidden/>
          </w:rPr>
          <w:t>11</w:t>
        </w:r>
        <w:r>
          <w:rPr>
            <w:noProof/>
            <w:webHidden/>
          </w:rPr>
          <w:fldChar w:fldCharType="end"/>
        </w:r>
      </w:hyperlink>
    </w:p>
    <w:p w14:paraId="2A5C16C0" w14:textId="3255B372" w:rsidR="00202828" w:rsidRDefault="00202828">
      <w:pPr>
        <w:pStyle w:val="TOC1"/>
        <w:tabs>
          <w:tab w:val="right" w:leader="dot" w:pos="9737"/>
        </w:tabs>
        <w:rPr>
          <w:rFonts w:asciiTheme="minorHAnsi" w:eastAsiaTheme="minorEastAsia" w:hAnsiTheme="minorHAnsi" w:cstheme="minorBidi"/>
          <w:b w:val="0"/>
          <w:bCs w:val="0"/>
          <w:i w:val="0"/>
          <w:iCs w:val="0"/>
          <w:noProof/>
          <w:kern w:val="2"/>
          <w14:ligatures w14:val="standardContextual"/>
        </w:rPr>
      </w:pPr>
      <w:hyperlink w:anchor="_Toc210939266" w:history="1">
        <w:r w:rsidRPr="00DB253B">
          <w:rPr>
            <w:rStyle w:val="Hyperlink"/>
            <w:noProof/>
            <w:highlight w:val="yellow"/>
          </w:rPr>
          <w:t>H. Izero removal using the Align procedure</w:t>
        </w:r>
        <w:r>
          <w:rPr>
            <w:noProof/>
            <w:webHidden/>
          </w:rPr>
          <w:tab/>
        </w:r>
        <w:r>
          <w:rPr>
            <w:noProof/>
            <w:webHidden/>
          </w:rPr>
          <w:fldChar w:fldCharType="begin"/>
        </w:r>
        <w:r>
          <w:rPr>
            <w:noProof/>
            <w:webHidden/>
          </w:rPr>
          <w:instrText xml:space="preserve"> PAGEREF _Toc210939266 \h </w:instrText>
        </w:r>
        <w:r>
          <w:rPr>
            <w:noProof/>
            <w:webHidden/>
          </w:rPr>
        </w:r>
        <w:r>
          <w:rPr>
            <w:noProof/>
            <w:webHidden/>
          </w:rPr>
          <w:fldChar w:fldCharType="separate"/>
        </w:r>
        <w:r>
          <w:rPr>
            <w:noProof/>
            <w:webHidden/>
          </w:rPr>
          <w:t>14</w:t>
        </w:r>
        <w:r>
          <w:rPr>
            <w:noProof/>
            <w:webHidden/>
          </w:rPr>
          <w:fldChar w:fldCharType="end"/>
        </w:r>
      </w:hyperlink>
    </w:p>
    <w:p w14:paraId="29E19426" w14:textId="3C264CB4" w:rsidR="00202828" w:rsidRDefault="00202828">
      <w:pPr>
        <w:pStyle w:val="TOC1"/>
        <w:tabs>
          <w:tab w:val="right" w:leader="dot" w:pos="9737"/>
        </w:tabs>
        <w:rPr>
          <w:rFonts w:asciiTheme="minorHAnsi" w:eastAsiaTheme="minorEastAsia" w:hAnsiTheme="minorHAnsi" w:cstheme="minorBidi"/>
          <w:b w:val="0"/>
          <w:bCs w:val="0"/>
          <w:i w:val="0"/>
          <w:iCs w:val="0"/>
          <w:noProof/>
          <w:kern w:val="2"/>
          <w14:ligatures w14:val="standardContextual"/>
        </w:rPr>
      </w:pPr>
      <w:hyperlink w:anchor="_Toc210939267" w:history="1">
        <w:r w:rsidRPr="00DB253B">
          <w:rPr>
            <w:rStyle w:val="Hyperlink"/>
            <w:noProof/>
            <w:highlight w:val="cyan"/>
          </w:rPr>
          <w:t>I. Spectra peak fitting</w:t>
        </w:r>
        <w:r>
          <w:rPr>
            <w:noProof/>
            <w:webHidden/>
          </w:rPr>
          <w:tab/>
        </w:r>
        <w:r>
          <w:rPr>
            <w:noProof/>
            <w:webHidden/>
          </w:rPr>
          <w:fldChar w:fldCharType="begin"/>
        </w:r>
        <w:r>
          <w:rPr>
            <w:noProof/>
            <w:webHidden/>
          </w:rPr>
          <w:instrText xml:space="preserve"> PAGEREF _Toc210939267 \h </w:instrText>
        </w:r>
        <w:r>
          <w:rPr>
            <w:noProof/>
            <w:webHidden/>
          </w:rPr>
        </w:r>
        <w:r>
          <w:rPr>
            <w:noProof/>
            <w:webHidden/>
          </w:rPr>
          <w:fldChar w:fldCharType="separate"/>
        </w:r>
        <w:r>
          <w:rPr>
            <w:noProof/>
            <w:webHidden/>
          </w:rPr>
          <w:t>16</w:t>
        </w:r>
        <w:r>
          <w:rPr>
            <w:noProof/>
            <w:webHidden/>
          </w:rPr>
          <w:fldChar w:fldCharType="end"/>
        </w:r>
      </w:hyperlink>
    </w:p>
    <w:p w14:paraId="4DFD4BD2" w14:textId="158D11E7" w:rsidR="00202828" w:rsidRDefault="00202828">
      <w:pPr>
        <w:pStyle w:val="TOC1"/>
        <w:tabs>
          <w:tab w:val="right" w:leader="dot" w:pos="9737"/>
        </w:tabs>
        <w:rPr>
          <w:rFonts w:asciiTheme="minorHAnsi" w:eastAsiaTheme="minorEastAsia" w:hAnsiTheme="minorHAnsi" w:cstheme="minorBidi"/>
          <w:b w:val="0"/>
          <w:bCs w:val="0"/>
          <w:i w:val="0"/>
          <w:iCs w:val="0"/>
          <w:noProof/>
          <w:kern w:val="2"/>
          <w14:ligatures w14:val="standardContextual"/>
        </w:rPr>
      </w:pPr>
      <w:hyperlink w:anchor="_Toc210939268" w:history="1">
        <w:r w:rsidRPr="00DB253B">
          <w:rPr>
            <w:rStyle w:val="Hyperlink"/>
            <w:noProof/>
            <w:highlight w:val="magenta"/>
          </w:rPr>
          <w:t>J. Component mapping and Myriad Mapping</w:t>
        </w:r>
        <w:r>
          <w:rPr>
            <w:noProof/>
            <w:webHidden/>
          </w:rPr>
          <w:tab/>
        </w:r>
        <w:r>
          <w:rPr>
            <w:noProof/>
            <w:webHidden/>
          </w:rPr>
          <w:fldChar w:fldCharType="begin"/>
        </w:r>
        <w:r>
          <w:rPr>
            <w:noProof/>
            <w:webHidden/>
          </w:rPr>
          <w:instrText xml:space="preserve"> PAGEREF _Toc210939268 \h </w:instrText>
        </w:r>
        <w:r>
          <w:rPr>
            <w:noProof/>
            <w:webHidden/>
          </w:rPr>
        </w:r>
        <w:r>
          <w:rPr>
            <w:noProof/>
            <w:webHidden/>
          </w:rPr>
          <w:fldChar w:fldCharType="separate"/>
        </w:r>
        <w:r>
          <w:rPr>
            <w:noProof/>
            <w:webHidden/>
          </w:rPr>
          <w:t>19</w:t>
        </w:r>
        <w:r>
          <w:rPr>
            <w:noProof/>
            <w:webHidden/>
          </w:rPr>
          <w:fldChar w:fldCharType="end"/>
        </w:r>
      </w:hyperlink>
    </w:p>
    <w:p w14:paraId="0952A536" w14:textId="40D2C3AD" w:rsidR="00202828" w:rsidRDefault="00202828">
      <w:pPr>
        <w:pStyle w:val="TOC2"/>
        <w:tabs>
          <w:tab w:val="right" w:leader="dot" w:pos="9737"/>
        </w:tabs>
        <w:rPr>
          <w:rFonts w:asciiTheme="minorHAnsi" w:eastAsiaTheme="minorEastAsia" w:hAnsiTheme="minorHAnsi" w:cstheme="minorBidi"/>
          <w:b w:val="0"/>
          <w:bCs w:val="0"/>
          <w:noProof/>
          <w:kern w:val="2"/>
          <w:sz w:val="24"/>
          <w:szCs w:val="24"/>
          <w14:ligatures w14:val="standardContextual"/>
        </w:rPr>
      </w:pPr>
      <w:hyperlink w:anchor="_Toc210939269" w:history="1">
        <w:r w:rsidRPr="00DB253B">
          <w:rPr>
            <w:rStyle w:val="Hyperlink"/>
            <w:noProof/>
            <w:highlight w:val="yellow"/>
          </w:rPr>
          <w:t>J1. Rescaling component maps</w:t>
        </w:r>
        <w:r>
          <w:rPr>
            <w:noProof/>
            <w:webHidden/>
          </w:rPr>
          <w:tab/>
        </w:r>
        <w:r>
          <w:rPr>
            <w:noProof/>
            <w:webHidden/>
          </w:rPr>
          <w:fldChar w:fldCharType="begin"/>
        </w:r>
        <w:r>
          <w:rPr>
            <w:noProof/>
            <w:webHidden/>
          </w:rPr>
          <w:instrText xml:space="preserve"> PAGEREF _Toc210939269 \h </w:instrText>
        </w:r>
        <w:r>
          <w:rPr>
            <w:noProof/>
            <w:webHidden/>
          </w:rPr>
        </w:r>
        <w:r>
          <w:rPr>
            <w:noProof/>
            <w:webHidden/>
          </w:rPr>
          <w:fldChar w:fldCharType="separate"/>
        </w:r>
        <w:r>
          <w:rPr>
            <w:noProof/>
            <w:webHidden/>
          </w:rPr>
          <w:t>24</w:t>
        </w:r>
        <w:r>
          <w:rPr>
            <w:noProof/>
            <w:webHidden/>
          </w:rPr>
          <w:fldChar w:fldCharType="end"/>
        </w:r>
      </w:hyperlink>
    </w:p>
    <w:p w14:paraId="4298CE00" w14:textId="347B0CFA" w:rsidR="00202828" w:rsidRDefault="00202828">
      <w:pPr>
        <w:pStyle w:val="TOC2"/>
        <w:tabs>
          <w:tab w:val="right" w:leader="dot" w:pos="9737"/>
        </w:tabs>
        <w:rPr>
          <w:rFonts w:asciiTheme="minorHAnsi" w:eastAsiaTheme="minorEastAsia" w:hAnsiTheme="minorHAnsi" w:cstheme="minorBidi"/>
          <w:b w:val="0"/>
          <w:bCs w:val="0"/>
          <w:noProof/>
          <w:kern w:val="2"/>
          <w:sz w:val="24"/>
          <w:szCs w:val="24"/>
          <w14:ligatures w14:val="standardContextual"/>
        </w:rPr>
      </w:pPr>
      <w:hyperlink w:anchor="_Toc210939270" w:history="1">
        <w:r w:rsidRPr="00DB253B">
          <w:rPr>
            <w:rStyle w:val="Hyperlink"/>
            <w:noProof/>
            <w:highlight w:val="yellow"/>
          </w:rPr>
          <w:t>J2. Spurious values</w:t>
        </w:r>
        <w:r>
          <w:rPr>
            <w:noProof/>
            <w:webHidden/>
          </w:rPr>
          <w:tab/>
        </w:r>
        <w:r>
          <w:rPr>
            <w:noProof/>
            <w:webHidden/>
          </w:rPr>
          <w:fldChar w:fldCharType="begin"/>
        </w:r>
        <w:r>
          <w:rPr>
            <w:noProof/>
            <w:webHidden/>
          </w:rPr>
          <w:instrText xml:space="preserve"> PAGEREF _Toc210939270 \h </w:instrText>
        </w:r>
        <w:r>
          <w:rPr>
            <w:noProof/>
            <w:webHidden/>
          </w:rPr>
        </w:r>
        <w:r>
          <w:rPr>
            <w:noProof/>
            <w:webHidden/>
          </w:rPr>
          <w:fldChar w:fldCharType="separate"/>
        </w:r>
        <w:r>
          <w:rPr>
            <w:noProof/>
            <w:webHidden/>
          </w:rPr>
          <w:t>25</w:t>
        </w:r>
        <w:r>
          <w:rPr>
            <w:noProof/>
            <w:webHidden/>
          </w:rPr>
          <w:fldChar w:fldCharType="end"/>
        </w:r>
      </w:hyperlink>
    </w:p>
    <w:p w14:paraId="7B23B77A" w14:textId="706A533E" w:rsidR="00202828" w:rsidRDefault="00202828">
      <w:pPr>
        <w:pStyle w:val="TOC2"/>
        <w:tabs>
          <w:tab w:val="right" w:leader="dot" w:pos="9737"/>
        </w:tabs>
        <w:rPr>
          <w:rFonts w:asciiTheme="minorHAnsi" w:eastAsiaTheme="minorEastAsia" w:hAnsiTheme="minorHAnsi" w:cstheme="minorBidi"/>
          <w:b w:val="0"/>
          <w:bCs w:val="0"/>
          <w:noProof/>
          <w:kern w:val="2"/>
          <w:sz w:val="24"/>
          <w:szCs w:val="24"/>
          <w14:ligatures w14:val="standardContextual"/>
        </w:rPr>
      </w:pPr>
      <w:hyperlink w:anchor="_Toc210939271" w:history="1">
        <w:r w:rsidRPr="00DB253B">
          <w:rPr>
            <w:rStyle w:val="Hyperlink"/>
            <w:noProof/>
            <w:highlight w:val="yellow"/>
          </w:rPr>
          <w:t>J3. Brightness enhancement</w:t>
        </w:r>
        <w:r>
          <w:rPr>
            <w:noProof/>
            <w:webHidden/>
          </w:rPr>
          <w:tab/>
        </w:r>
        <w:r>
          <w:rPr>
            <w:noProof/>
            <w:webHidden/>
          </w:rPr>
          <w:fldChar w:fldCharType="begin"/>
        </w:r>
        <w:r>
          <w:rPr>
            <w:noProof/>
            <w:webHidden/>
          </w:rPr>
          <w:instrText xml:space="preserve"> PAGEREF _Toc210939271 \h </w:instrText>
        </w:r>
        <w:r>
          <w:rPr>
            <w:noProof/>
            <w:webHidden/>
          </w:rPr>
        </w:r>
        <w:r>
          <w:rPr>
            <w:noProof/>
            <w:webHidden/>
          </w:rPr>
          <w:fldChar w:fldCharType="separate"/>
        </w:r>
        <w:r>
          <w:rPr>
            <w:noProof/>
            <w:webHidden/>
          </w:rPr>
          <w:t>25</w:t>
        </w:r>
        <w:r>
          <w:rPr>
            <w:noProof/>
            <w:webHidden/>
          </w:rPr>
          <w:fldChar w:fldCharType="end"/>
        </w:r>
      </w:hyperlink>
    </w:p>
    <w:p w14:paraId="2442CF97" w14:textId="6F17144D" w:rsidR="00202828" w:rsidRDefault="00202828">
      <w:pPr>
        <w:pStyle w:val="TOC2"/>
        <w:tabs>
          <w:tab w:val="right" w:leader="dot" w:pos="9737"/>
        </w:tabs>
        <w:rPr>
          <w:rFonts w:asciiTheme="minorHAnsi" w:eastAsiaTheme="minorEastAsia" w:hAnsiTheme="minorHAnsi" w:cstheme="minorBidi"/>
          <w:b w:val="0"/>
          <w:bCs w:val="0"/>
          <w:noProof/>
          <w:kern w:val="2"/>
          <w:sz w:val="24"/>
          <w:szCs w:val="24"/>
          <w14:ligatures w14:val="standardContextual"/>
        </w:rPr>
      </w:pPr>
      <w:hyperlink w:anchor="_Toc210939272" w:history="1">
        <w:r w:rsidRPr="00DB253B">
          <w:rPr>
            <w:rStyle w:val="Hyperlink"/>
            <w:noProof/>
            <w:highlight w:val="yellow"/>
          </w:rPr>
          <w:t>J4. Creating RGB Maps in Igor</w:t>
        </w:r>
        <w:r>
          <w:rPr>
            <w:noProof/>
            <w:webHidden/>
          </w:rPr>
          <w:tab/>
        </w:r>
        <w:r>
          <w:rPr>
            <w:noProof/>
            <w:webHidden/>
          </w:rPr>
          <w:fldChar w:fldCharType="begin"/>
        </w:r>
        <w:r>
          <w:rPr>
            <w:noProof/>
            <w:webHidden/>
          </w:rPr>
          <w:instrText xml:space="preserve"> PAGEREF _Toc210939272 \h </w:instrText>
        </w:r>
        <w:r>
          <w:rPr>
            <w:noProof/>
            <w:webHidden/>
          </w:rPr>
        </w:r>
        <w:r>
          <w:rPr>
            <w:noProof/>
            <w:webHidden/>
          </w:rPr>
          <w:fldChar w:fldCharType="separate"/>
        </w:r>
        <w:r>
          <w:rPr>
            <w:noProof/>
            <w:webHidden/>
          </w:rPr>
          <w:t>25</w:t>
        </w:r>
        <w:r>
          <w:rPr>
            <w:noProof/>
            <w:webHidden/>
          </w:rPr>
          <w:fldChar w:fldCharType="end"/>
        </w:r>
      </w:hyperlink>
    </w:p>
    <w:p w14:paraId="32228888" w14:textId="4317EBA7" w:rsidR="00202828" w:rsidRDefault="00202828">
      <w:pPr>
        <w:pStyle w:val="TOC2"/>
        <w:tabs>
          <w:tab w:val="right" w:leader="dot" w:pos="9737"/>
        </w:tabs>
        <w:rPr>
          <w:rFonts w:asciiTheme="minorHAnsi" w:eastAsiaTheme="minorEastAsia" w:hAnsiTheme="minorHAnsi" w:cstheme="minorBidi"/>
          <w:b w:val="0"/>
          <w:bCs w:val="0"/>
          <w:noProof/>
          <w:kern w:val="2"/>
          <w:sz w:val="24"/>
          <w:szCs w:val="24"/>
          <w14:ligatures w14:val="standardContextual"/>
        </w:rPr>
      </w:pPr>
      <w:hyperlink w:anchor="_Toc210939273" w:history="1">
        <w:r w:rsidRPr="00DB253B">
          <w:rPr>
            <w:rStyle w:val="Hyperlink"/>
            <w:noProof/>
            <w:highlight w:val="magenta"/>
          </w:rPr>
          <w:t>J5. Myriad Mapping in Igor</w:t>
        </w:r>
        <w:r>
          <w:rPr>
            <w:noProof/>
            <w:webHidden/>
          </w:rPr>
          <w:tab/>
        </w:r>
        <w:r>
          <w:rPr>
            <w:noProof/>
            <w:webHidden/>
          </w:rPr>
          <w:fldChar w:fldCharType="begin"/>
        </w:r>
        <w:r>
          <w:rPr>
            <w:noProof/>
            <w:webHidden/>
          </w:rPr>
          <w:instrText xml:space="preserve"> PAGEREF _Toc210939273 \h </w:instrText>
        </w:r>
        <w:r>
          <w:rPr>
            <w:noProof/>
            <w:webHidden/>
          </w:rPr>
        </w:r>
        <w:r>
          <w:rPr>
            <w:noProof/>
            <w:webHidden/>
          </w:rPr>
          <w:fldChar w:fldCharType="separate"/>
        </w:r>
        <w:r>
          <w:rPr>
            <w:noProof/>
            <w:webHidden/>
          </w:rPr>
          <w:t>26</w:t>
        </w:r>
        <w:r>
          <w:rPr>
            <w:noProof/>
            <w:webHidden/>
          </w:rPr>
          <w:fldChar w:fldCharType="end"/>
        </w:r>
      </w:hyperlink>
    </w:p>
    <w:p w14:paraId="71DC977B" w14:textId="43D63F79" w:rsidR="00202828" w:rsidRDefault="00202828">
      <w:pPr>
        <w:pStyle w:val="TOC2"/>
        <w:tabs>
          <w:tab w:val="right" w:leader="dot" w:pos="9737"/>
        </w:tabs>
        <w:rPr>
          <w:rFonts w:asciiTheme="minorHAnsi" w:eastAsiaTheme="minorEastAsia" w:hAnsiTheme="minorHAnsi" w:cstheme="minorBidi"/>
          <w:b w:val="0"/>
          <w:bCs w:val="0"/>
          <w:noProof/>
          <w:kern w:val="2"/>
          <w:sz w:val="24"/>
          <w:szCs w:val="24"/>
          <w14:ligatures w14:val="standardContextual"/>
        </w:rPr>
      </w:pPr>
      <w:hyperlink w:anchor="_Toc210939274" w:history="1">
        <w:r w:rsidRPr="00DB253B">
          <w:rPr>
            <w:rStyle w:val="Hyperlink"/>
            <w:noProof/>
            <w:highlight w:val="yellow"/>
          </w:rPr>
          <w:t>J6. Masking with Peak Finder</w:t>
        </w:r>
        <w:r>
          <w:rPr>
            <w:noProof/>
            <w:webHidden/>
          </w:rPr>
          <w:tab/>
        </w:r>
        <w:r>
          <w:rPr>
            <w:noProof/>
            <w:webHidden/>
          </w:rPr>
          <w:fldChar w:fldCharType="begin"/>
        </w:r>
        <w:r>
          <w:rPr>
            <w:noProof/>
            <w:webHidden/>
          </w:rPr>
          <w:instrText xml:space="preserve"> PAGEREF _Toc210939274 \h </w:instrText>
        </w:r>
        <w:r>
          <w:rPr>
            <w:noProof/>
            <w:webHidden/>
          </w:rPr>
        </w:r>
        <w:r>
          <w:rPr>
            <w:noProof/>
            <w:webHidden/>
          </w:rPr>
          <w:fldChar w:fldCharType="separate"/>
        </w:r>
        <w:r>
          <w:rPr>
            <w:noProof/>
            <w:webHidden/>
          </w:rPr>
          <w:t>26</w:t>
        </w:r>
        <w:r>
          <w:rPr>
            <w:noProof/>
            <w:webHidden/>
          </w:rPr>
          <w:fldChar w:fldCharType="end"/>
        </w:r>
      </w:hyperlink>
    </w:p>
    <w:p w14:paraId="36AC2DDD" w14:textId="0165D2E5" w:rsidR="00202828" w:rsidRDefault="00202828">
      <w:pPr>
        <w:pStyle w:val="TOC2"/>
        <w:tabs>
          <w:tab w:val="right" w:leader="dot" w:pos="9737"/>
        </w:tabs>
        <w:rPr>
          <w:rFonts w:asciiTheme="minorHAnsi" w:eastAsiaTheme="minorEastAsia" w:hAnsiTheme="minorHAnsi" w:cstheme="minorBidi"/>
          <w:b w:val="0"/>
          <w:bCs w:val="0"/>
          <w:noProof/>
          <w:kern w:val="2"/>
          <w:sz w:val="24"/>
          <w:szCs w:val="24"/>
          <w14:ligatures w14:val="standardContextual"/>
        </w:rPr>
      </w:pPr>
      <w:hyperlink w:anchor="_Toc210939275" w:history="1">
        <w:r w:rsidRPr="00DB253B">
          <w:rPr>
            <w:rStyle w:val="Hyperlink"/>
            <w:noProof/>
            <w:highlight w:val="yellow"/>
          </w:rPr>
          <w:t>J6. Exporting component images</w:t>
        </w:r>
        <w:r>
          <w:rPr>
            <w:noProof/>
            <w:webHidden/>
          </w:rPr>
          <w:tab/>
        </w:r>
        <w:r>
          <w:rPr>
            <w:noProof/>
            <w:webHidden/>
          </w:rPr>
          <w:fldChar w:fldCharType="begin"/>
        </w:r>
        <w:r>
          <w:rPr>
            <w:noProof/>
            <w:webHidden/>
          </w:rPr>
          <w:instrText xml:space="preserve"> PAGEREF _Toc210939275 \h </w:instrText>
        </w:r>
        <w:r>
          <w:rPr>
            <w:noProof/>
            <w:webHidden/>
          </w:rPr>
        </w:r>
        <w:r>
          <w:rPr>
            <w:noProof/>
            <w:webHidden/>
          </w:rPr>
          <w:fldChar w:fldCharType="separate"/>
        </w:r>
        <w:r>
          <w:rPr>
            <w:noProof/>
            <w:webHidden/>
          </w:rPr>
          <w:t>28</w:t>
        </w:r>
        <w:r>
          <w:rPr>
            <w:noProof/>
            <w:webHidden/>
          </w:rPr>
          <w:fldChar w:fldCharType="end"/>
        </w:r>
      </w:hyperlink>
    </w:p>
    <w:p w14:paraId="06684B95" w14:textId="68A96979" w:rsidR="00202828" w:rsidRDefault="00202828">
      <w:pPr>
        <w:pStyle w:val="TOC2"/>
        <w:tabs>
          <w:tab w:val="right" w:leader="dot" w:pos="9737"/>
        </w:tabs>
        <w:rPr>
          <w:rFonts w:asciiTheme="minorHAnsi" w:eastAsiaTheme="minorEastAsia" w:hAnsiTheme="minorHAnsi" w:cstheme="minorBidi"/>
          <w:b w:val="0"/>
          <w:bCs w:val="0"/>
          <w:noProof/>
          <w:kern w:val="2"/>
          <w:sz w:val="24"/>
          <w:szCs w:val="24"/>
          <w14:ligatures w14:val="standardContextual"/>
        </w:rPr>
      </w:pPr>
      <w:hyperlink w:anchor="_Toc210939276" w:history="1">
        <w:r w:rsidRPr="00DB253B">
          <w:rPr>
            <w:rStyle w:val="Hyperlink"/>
            <w:noProof/>
            <w:highlight w:val="yellow"/>
          </w:rPr>
          <w:t>J7. Exporting component spectra</w:t>
        </w:r>
        <w:r>
          <w:rPr>
            <w:noProof/>
            <w:webHidden/>
          </w:rPr>
          <w:tab/>
        </w:r>
        <w:r>
          <w:rPr>
            <w:noProof/>
            <w:webHidden/>
          </w:rPr>
          <w:fldChar w:fldCharType="begin"/>
        </w:r>
        <w:r>
          <w:rPr>
            <w:noProof/>
            <w:webHidden/>
          </w:rPr>
          <w:instrText xml:space="preserve"> PAGEREF _Toc210939276 \h </w:instrText>
        </w:r>
        <w:r>
          <w:rPr>
            <w:noProof/>
            <w:webHidden/>
          </w:rPr>
        </w:r>
        <w:r>
          <w:rPr>
            <w:noProof/>
            <w:webHidden/>
          </w:rPr>
          <w:fldChar w:fldCharType="separate"/>
        </w:r>
        <w:r>
          <w:rPr>
            <w:noProof/>
            <w:webHidden/>
          </w:rPr>
          <w:t>28</w:t>
        </w:r>
        <w:r>
          <w:rPr>
            <w:noProof/>
            <w:webHidden/>
          </w:rPr>
          <w:fldChar w:fldCharType="end"/>
        </w:r>
      </w:hyperlink>
    </w:p>
    <w:p w14:paraId="6A2853DD" w14:textId="29251685" w:rsidR="00202828" w:rsidRDefault="00202828">
      <w:pPr>
        <w:pStyle w:val="TOC1"/>
        <w:tabs>
          <w:tab w:val="right" w:leader="dot" w:pos="9737"/>
        </w:tabs>
        <w:rPr>
          <w:rFonts w:asciiTheme="minorHAnsi" w:eastAsiaTheme="minorEastAsia" w:hAnsiTheme="minorHAnsi" w:cstheme="minorBidi"/>
          <w:b w:val="0"/>
          <w:bCs w:val="0"/>
          <w:i w:val="0"/>
          <w:iCs w:val="0"/>
          <w:noProof/>
          <w:kern w:val="2"/>
          <w14:ligatures w14:val="standardContextual"/>
        </w:rPr>
      </w:pPr>
      <w:hyperlink w:anchor="_Toc210939277" w:history="1">
        <w:r w:rsidRPr="00DB253B">
          <w:rPr>
            <w:rStyle w:val="Hyperlink"/>
            <w:noProof/>
            <w:highlight w:val="magenta"/>
          </w:rPr>
          <w:t>K. PELICAN</w:t>
        </w:r>
        <w:r>
          <w:rPr>
            <w:noProof/>
            <w:webHidden/>
          </w:rPr>
          <w:tab/>
        </w:r>
        <w:r>
          <w:rPr>
            <w:noProof/>
            <w:webHidden/>
          </w:rPr>
          <w:fldChar w:fldCharType="begin"/>
        </w:r>
        <w:r>
          <w:rPr>
            <w:noProof/>
            <w:webHidden/>
          </w:rPr>
          <w:instrText xml:space="preserve"> PAGEREF _Toc210939277 \h </w:instrText>
        </w:r>
        <w:r>
          <w:rPr>
            <w:noProof/>
            <w:webHidden/>
          </w:rPr>
        </w:r>
        <w:r>
          <w:rPr>
            <w:noProof/>
            <w:webHidden/>
          </w:rPr>
          <w:fldChar w:fldCharType="separate"/>
        </w:r>
        <w:r>
          <w:rPr>
            <w:noProof/>
            <w:webHidden/>
          </w:rPr>
          <w:t>28</w:t>
        </w:r>
        <w:r>
          <w:rPr>
            <w:noProof/>
            <w:webHidden/>
          </w:rPr>
          <w:fldChar w:fldCharType="end"/>
        </w:r>
      </w:hyperlink>
    </w:p>
    <w:p w14:paraId="28264317" w14:textId="6986E68D" w:rsidR="00202828" w:rsidRDefault="00202828">
      <w:pPr>
        <w:pStyle w:val="TOC1"/>
        <w:tabs>
          <w:tab w:val="right" w:leader="dot" w:pos="9737"/>
        </w:tabs>
        <w:rPr>
          <w:rFonts w:asciiTheme="minorHAnsi" w:eastAsiaTheme="minorEastAsia" w:hAnsiTheme="minorHAnsi" w:cstheme="minorBidi"/>
          <w:b w:val="0"/>
          <w:bCs w:val="0"/>
          <w:i w:val="0"/>
          <w:iCs w:val="0"/>
          <w:noProof/>
          <w:kern w:val="2"/>
          <w14:ligatures w14:val="standardContextual"/>
        </w:rPr>
      </w:pPr>
      <w:hyperlink w:anchor="_Toc210939278" w:history="1">
        <w:r w:rsidRPr="00DB253B">
          <w:rPr>
            <w:rStyle w:val="Hyperlink"/>
            <w:noProof/>
            <w:highlight w:val="yellow"/>
          </w:rPr>
          <w:t>L. PIC Mapping</w:t>
        </w:r>
        <w:r>
          <w:rPr>
            <w:noProof/>
            <w:webHidden/>
          </w:rPr>
          <w:tab/>
        </w:r>
        <w:r>
          <w:rPr>
            <w:noProof/>
            <w:webHidden/>
          </w:rPr>
          <w:fldChar w:fldCharType="begin"/>
        </w:r>
        <w:r>
          <w:rPr>
            <w:noProof/>
            <w:webHidden/>
          </w:rPr>
          <w:instrText xml:space="preserve"> PAGEREF _Toc210939278 \h </w:instrText>
        </w:r>
        <w:r>
          <w:rPr>
            <w:noProof/>
            <w:webHidden/>
          </w:rPr>
        </w:r>
        <w:r>
          <w:rPr>
            <w:noProof/>
            <w:webHidden/>
          </w:rPr>
          <w:fldChar w:fldCharType="separate"/>
        </w:r>
        <w:r>
          <w:rPr>
            <w:noProof/>
            <w:webHidden/>
          </w:rPr>
          <w:t>31</w:t>
        </w:r>
        <w:r>
          <w:rPr>
            <w:noProof/>
            <w:webHidden/>
          </w:rPr>
          <w:fldChar w:fldCharType="end"/>
        </w:r>
      </w:hyperlink>
    </w:p>
    <w:p w14:paraId="5EE8A238" w14:textId="11479B1F" w:rsidR="00202828" w:rsidRDefault="00202828">
      <w:pPr>
        <w:pStyle w:val="TOC2"/>
        <w:tabs>
          <w:tab w:val="right" w:leader="dot" w:pos="9737"/>
        </w:tabs>
        <w:rPr>
          <w:rFonts w:asciiTheme="minorHAnsi" w:eastAsiaTheme="minorEastAsia" w:hAnsiTheme="minorHAnsi" w:cstheme="minorBidi"/>
          <w:b w:val="0"/>
          <w:bCs w:val="0"/>
          <w:noProof/>
          <w:kern w:val="2"/>
          <w:sz w:val="24"/>
          <w:szCs w:val="24"/>
          <w14:ligatures w14:val="standardContextual"/>
        </w:rPr>
      </w:pPr>
      <w:hyperlink w:anchor="_Toc210939279" w:history="1">
        <w:r w:rsidRPr="00DB253B">
          <w:rPr>
            <w:rStyle w:val="Hyperlink"/>
            <w:noProof/>
            <w:highlight w:val="yellow"/>
          </w:rPr>
          <w:t>L1. Shortcuts for Pupa and other impatient users</w:t>
        </w:r>
        <w:r>
          <w:rPr>
            <w:noProof/>
            <w:webHidden/>
          </w:rPr>
          <w:tab/>
        </w:r>
        <w:r>
          <w:rPr>
            <w:noProof/>
            <w:webHidden/>
          </w:rPr>
          <w:fldChar w:fldCharType="begin"/>
        </w:r>
        <w:r>
          <w:rPr>
            <w:noProof/>
            <w:webHidden/>
          </w:rPr>
          <w:instrText xml:space="preserve"> PAGEREF _Toc210939279 \h </w:instrText>
        </w:r>
        <w:r>
          <w:rPr>
            <w:noProof/>
            <w:webHidden/>
          </w:rPr>
        </w:r>
        <w:r>
          <w:rPr>
            <w:noProof/>
            <w:webHidden/>
          </w:rPr>
          <w:fldChar w:fldCharType="separate"/>
        </w:r>
        <w:r>
          <w:rPr>
            <w:noProof/>
            <w:webHidden/>
          </w:rPr>
          <w:t>31</w:t>
        </w:r>
        <w:r>
          <w:rPr>
            <w:noProof/>
            <w:webHidden/>
          </w:rPr>
          <w:fldChar w:fldCharType="end"/>
        </w:r>
      </w:hyperlink>
    </w:p>
    <w:p w14:paraId="1DA42885" w14:textId="18C03D3B" w:rsidR="00202828" w:rsidRDefault="00202828">
      <w:pPr>
        <w:pStyle w:val="TOC2"/>
        <w:tabs>
          <w:tab w:val="right" w:leader="dot" w:pos="9737"/>
        </w:tabs>
        <w:rPr>
          <w:rFonts w:asciiTheme="minorHAnsi" w:eastAsiaTheme="minorEastAsia" w:hAnsiTheme="minorHAnsi" w:cstheme="minorBidi"/>
          <w:b w:val="0"/>
          <w:bCs w:val="0"/>
          <w:noProof/>
          <w:kern w:val="2"/>
          <w:sz w:val="24"/>
          <w:szCs w:val="24"/>
          <w14:ligatures w14:val="standardContextual"/>
        </w:rPr>
      </w:pPr>
      <w:hyperlink w:anchor="_Toc210939280" w:history="1">
        <w:r w:rsidRPr="00DB253B">
          <w:rPr>
            <w:rStyle w:val="Hyperlink"/>
            <w:smallCaps/>
            <w:noProof/>
            <w:spacing w:val="5"/>
            <w:highlight w:val="yellow"/>
          </w:rPr>
          <w:t xml:space="preserve">L2. </w:t>
        </w:r>
        <w:r w:rsidRPr="00DB253B">
          <w:rPr>
            <w:rStyle w:val="Hyperlink"/>
            <w:noProof/>
            <w:highlight w:val="yellow"/>
          </w:rPr>
          <w:t>Getting Started</w:t>
        </w:r>
        <w:r>
          <w:rPr>
            <w:noProof/>
            <w:webHidden/>
          </w:rPr>
          <w:tab/>
        </w:r>
        <w:r>
          <w:rPr>
            <w:noProof/>
            <w:webHidden/>
          </w:rPr>
          <w:fldChar w:fldCharType="begin"/>
        </w:r>
        <w:r>
          <w:rPr>
            <w:noProof/>
            <w:webHidden/>
          </w:rPr>
          <w:instrText xml:space="preserve"> PAGEREF _Toc210939280 \h </w:instrText>
        </w:r>
        <w:r>
          <w:rPr>
            <w:noProof/>
            <w:webHidden/>
          </w:rPr>
        </w:r>
        <w:r>
          <w:rPr>
            <w:noProof/>
            <w:webHidden/>
          </w:rPr>
          <w:fldChar w:fldCharType="separate"/>
        </w:r>
        <w:r>
          <w:rPr>
            <w:noProof/>
            <w:webHidden/>
          </w:rPr>
          <w:t>31</w:t>
        </w:r>
        <w:r>
          <w:rPr>
            <w:noProof/>
            <w:webHidden/>
          </w:rPr>
          <w:fldChar w:fldCharType="end"/>
        </w:r>
      </w:hyperlink>
    </w:p>
    <w:p w14:paraId="3DB3388E" w14:textId="032D1DB0" w:rsidR="00202828" w:rsidRDefault="00202828">
      <w:pPr>
        <w:pStyle w:val="TOC2"/>
        <w:tabs>
          <w:tab w:val="right" w:leader="dot" w:pos="9737"/>
        </w:tabs>
        <w:rPr>
          <w:rFonts w:asciiTheme="minorHAnsi" w:eastAsiaTheme="minorEastAsia" w:hAnsiTheme="minorHAnsi" w:cstheme="minorBidi"/>
          <w:b w:val="0"/>
          <w:bCs w:val="0"/>
          <w:noProof/>
          <w:kern w:val="2"/>
          <w:sz w:val="24"/>
          <w:szCs w:val="24"/>
          <w14:ligatures w14:val="standardContextual"/>
        </w:rPr>
      </w:pPr>
      <w:hyperlink w:anchor="_Toc210939281" w:history="1">
        <w:r w:rsidRPr="00DB253B">
          <w:rPr>
            <w:rStyle w:val="Hyperlink"/>
            <w:noProof/>
            <w:highlight w:val="yellow"/>
          </w:rPr>
          <w:t>L3. Producing a color PIC-map</w:t>
        </w:r>
        <w:r>
          <w:rPr>
            <w:noProof/>
            <w:webHidden/>
          </w:rPr>
          <w:tab/>
        </w:r>
        <w:r>
          <w:rPr>
            <w:noProof/>
            <w:webHidden/>
          </w:rPr>
          <w:fldChar w:fldCharType="begin"/>
        </w:r>
        <w:r>
          <w:rPr>
            <w:noProof/>
            <w:webHidden/>
          </w:rPr>
          <w:instrText xml:space="preserve"> PAGEREF _Toc210939281 \h </w:instrText>
        </w:r>
        <w:r>
          <w:rPr>
            <w:noProof/>
            <w:webHidden/>
          </w:rPr>
        </w:r>
        <w:r>
          <w:rPr>
            <w:noProof/>
            <w:webHidden/>
          </w:rPr>
          <w:fldChar w:fldCharType="separate"/>
        </w:r>
        <w:r>
          <w:rPr>
            <w:noProof/>
            <w:webHidden/>
          </w:rPr>
          <w:t>31</w:t>
        </w:r>
        <w:r>
          <w:rPr>
            <w:noProof/>
            <w:webHidden/>
          </w:rPr>
          <w:fldChar w:fldCharType="end"/>
        </w:r>
      </w:hyperlink>
    </w:p>
    <w:p w14:paraId="1F8D68F1" w14:textId="32579E51" w:rsidR="00202828" w:rsidRDefault="00202828">
      <w:pPr>
        <w:pStyle w:val="TOC2"/>
        <w:tabs>
          <w:tab w:val="right" w:leader="dot" w:pos="9737"/>
        </w:tabs>
        <w:rPr>
          <w:rFonts w:asciiTheme="minorHAnsi" w:eastAsiaTheme="minorEastAsia" w:hAnsiTheme="minorHAnsi" w:cstheme="minorBidi"/>
          <w:b w:val="0"/>
          <w:bCs w:val="0"/>
          <w:noProof/>
          <w:kern w:val="2"/>
          <w:sz w:val="24"/>
          <w:szCs w:val="24"/>
          <w14:ligatures w14:val="standardContextual"/>
        </w:rPr>
      </w:pPr>
      <w:hyperlink w:anchor="_Toc210939282" w:history="1">
        <w:r w:rsidRPr="00DB253B">
          <w:rPr>
            <w:rStyle w:val="Hyperlink"/>
            <w:noProof/>
            <w:highlight w:val="yellow"/>
          </w:rPr>
          <w:t>L4. Manual Stack Alignment</w:t>
        </w:r>
        <w:r>
          <w:rPr>
            <w:noProof/>
            <w:webHidden/>
          </w:rPr>
          <w:tab/>
        </w:r>
        <w:r>
          <w:rPr>
            <w:noProof/>
            <w:webHidden/>
          </w:rPr>
          <w:fldChar w:fldCharType="begin"/>
        </w:r>
        <w:r>
          <w:rPr>
            <w:noProof/>
            <w:webHidden/>
          </w:rPr>
          <w:instrText xml:space="preserve"> PAGEREF _Toc210939282 \h </w:instrText>
        </w:r>
        <w:r>
          <w:rPr>
            <w:noProof/>
            <w:webHidden/>
          </w:rPr>
        </w:r>
        <w:r>
          <w:rPr>
            <w:noProof/>
            <w:webHidden/>
          </w:rPr>
          <w:fldChar w:fldCharType="separate"/>
        </w:r>
        <w:r>
          <w:rPr>
            <w:noProof/>
            <w:webHidden/>
          </w:rPr>
          <w:t>35</w:t>
        </w:r>
        <w:r>
          <w:rPr>
            <w:noProof/>
            <w:webHidden/>
          </w:rPr>
          <w:fldChar w:fldCharType="end"/>
        </w:r>
      </w:hyperlink>
    </w:p>
    <w:p w14:paraId="0EFFB8B9" w14:textId="3EF692B9" w:rsidR="00202828" w:rsidRDefault="00202828">
      <w:pPr>
        <w:pStyle w:val="TOC1"/>
        <w:tabs>
          <w:tab w:val="right" w:leader="dot" w:pos="9737"/>
        </w:tabs>
        <w:rPr>
          <w:rFonts w:asciiTheme="minorHAnsi" w:eastAsiaTheme="minorEastAsia" w:hAnsiTheme="minorHAnsi" w:cstheme="minorBidi"/>
          <w:b w:val="0"/>
          <w:bCs w:val="0"/>
          <w:i w:val="0"/>
          <w:iCs w:val="0"/>
          <w:noProof/>
          <w:kern w:val="2"/>
          <w14:ligatures w14:val="standardContextual"/>
        </w:rPr>
      </w:pPr>
      <w:hyperlink w:anchor="_Toc210939283" w:history="1">
        <w:r w:rsidRPr="00DB253B">
          <w:rPr>
            <w:rStyle w:val="Hyperlink"/>
            <w:noProof/>
            <w:highlight w:val="yellow"/>
          </w:rPr>
          <w:t>M. “nos” older software</w:t>
        </w:r>
        <w:r>
          <w:rPr>
            <w:noProof/>
            <w:webHidden/>
          </w:rPr>
          <w:tab/>
        </w:r>
        <w:r>
          <w:rPr>
            <w:noProof/>
            <w:webHidden/>
          </w:rPr>
          <w:fldChar w:fldCharType="begin"/>
        </w:r>
        <w:r>
          <w:rPr>
            <w:noProof/>
            <w:webHidden/>
          </w:rPr>
          <w:instrText xml:space="preserve"> PAGEREF _Toc210939283 \h </w:instrText>
        </w:r>
        <w:r>
          <w:rPr>
            <w:noProof/>
            <w:webHidden/>
          </w:rPr>
        </w:r>
        <w:r>
          <w:rPr>
            <w:noProof/>
            <w:webHidden/>
          </w:rPr>
          <w:fldChar w:fldCharType="separate"/>
        </w:r>
        <w:r>
          <w:rPr>
            <w:noProof/>
            <w:webHidden/>
          </w:rPr>
          <w:t>36</w:t>
        </w:r>
        <w:r>
          <w:rPr>
            <w:noProof/>
            <w:webHidden/>
          </w:rPr>
          <w:fldChar w:fldCharType="end"/>
        </w:r>
      </w:hyperlink>
    </w:p>
    <w:p w14:paraId="5BBD718A" w14:textId="035E5C84" w:rsidR="00810FA3" w:rsidRDefault="00810FA3">
      <w:r>
        <w:rPr>
          <w:b/>
          <w:bCs/>
          <w:noProof/>
        </w:rPr>
        <w:fldChar w:fldCharType="end"/>
      </w:r>
    </w:p>
    <w:p w14:paraId="4109EEED" w14:textId="77777777" w:rsidR="00810FA3" w:rsidRDefault="00810FA3" w:rsidP="008B67BC">
      <w:pPr>
        <w:widowControl w:val="0"/>
        <w:adjustRightInd w:val="0"/>
        <w:snapToGrid w:val="0"/>
        <w:jc w:val="both"/>
        <w:rPr>
          <w:color w:val="0000FF"/>
          <w:sz w:val="32"/>
          <w:szCs w:val="32"/>
        </w:rPr>
      </w:pPr>
    </w:p>
    <w:p w14:paraId="40288F91" w14:textId="77777777" w:rsidR="00810FA3" w:rsidRDefault="00810FA3" w:rsidP="008B67BC">
      <w:pPr>
        <w:widowControl w:val="0"/>
        <w:adjustRightInd w:val="0"/>
        <w:snapToGrid w:val="0"/>
        <w:jc w:val="both"/>
        <w:rPr>
          <w:color w:val="0000FF"/>
          <w:sz w:val="32"/>
          <w:szCs w:val="32"/>
        </w:rPr>
      </w:pPr>
    </w:p>
    <w:p w14:paraId="6B021023" w14:textId="29C0E0D5" w:rsidR="00A57A9A" w:rsidRPr="00480B0D" w:rsidRDefault="00A57A9A" w:rsidP="00A57A9A">
      <w:pPr>
        <w:widowControl w:val="0"/>
        <w:adjustRightInd w:val="0"/>
        <w:snapToGrid w:val="0"/>
        <w:jc w:val="both"/>
      </w:pPr>
      <w:r w:rsidRPr="00480B0D">
        <w:lastRenderedPageBreak/>
        <w:t xml:space="preserve"> </w:t>
      </w:r>
    </w:p>
    <w:p w14:paraId="1D6661A4" w14:textId="3C16B9B1" w:rsidR="00B66EB3" w:rsidRPr="00480B0D" w:rsidRDefault="00B66EB3" w:rsidP="00480B0D">
      <w:pPr>
        <w:pStyle w:val="Heading1"/>
      </w:pPr>
      <w:bookmarkStart w:id="1" w:name="_Toc210939259"/>
      <w:r w:rsidRPr="00480B0D">
        <w:rPr>
          <w:highlight w:val="yellow"/>
        </w:rPr>
        <w:t>A. Installing Igor and the Gilbert Group Macros</w:t>
      </w:r>
      <w:bookmarkEnd w:id="1"/>
    </w:p>
    <w:p w14:paraId="7BBC9BA7" w14:textId="4840A1AF" w:rsidR="00B66EB3" w:rsidRDefault="00082F5F" w:rsidP="00B66EB3">
      <w:r>
        <w:t>These macros work with</w:t>
      </w:r>
      <w:r w:rsidR="00B66EB3" w:rsidRPr="007234EE">
        <w:rPr>
          <w:color w:val="FF0000"/>
        </w:rPr>
        <w:t xml:space="preserve"> Igor </w:t>
      </w:r>
      <w:r w:rsidR="00082557">
        <w:rPr>
          <w:color w:val="FF0000"/>
        </w:rPr>
        <w:t>Pro 8</w:t>
      </w:r>
      <w:r w:rsidR="00A47C01">
        <w:t xml:space="preserve"> </w:t>
      </w:r>
      <w:r>
        <w:t xml:space="preserve">or later </w:t>
      </w:r>
      <w:r w:rsidR="00B66EB3">
        <w:t xml:space="preserve">from </w:t>
      </w:r>
      <w:hyperlink r:id="rId8" w:history="1">
        <w:r w:rsidR="00B66EB3" w:rsidRPr="00225875">
          <w:rPr>
            <w:rStyle w:val="Hyperlink"/>
          </w:rPr>
          <w:t>http://www.wavemetrics.com/</w:t>
        </w:r>
      </w:hyperlink>
      <w:r>
        <w:t>.</w:t>
      </w:r>
    </w:p>
    <w:p w14:paraId="246C2BF6" w14:textId="77777777" w:rsidR="00082F5F" w:rsidRDefault="00082F5F" w:rsidP="00B66EB3"/>
    <w:p w14:paraId="5F1F5F8F" w14:textId="5E25F15F" w:rsidR="00082F5F" w:rsidRDefault="00082F5F" w:rsidP="00B66EB3">
      <w:r w:rsidRPr="00082F5F">
        <w:t xml:space="preserve">The </w:t>
      </w:r>
      <w:r w:rsidR="00C345B8">
        <w:t>GG Macros</w:t>
      </w:r>
      <w:r w:rsidRPr="00082F5F">
        <w:t xml:space="preserve"> are posted on GitHub</w:t>
      </w:r>
      <w:r>
        <w:t xml:space="preserve">: </w:t>
      </w:r>
    </w:p>
    <w:p w14:paraId="023491CF" w14:textId="77777777" w:rsidR="00082F5F" w:rsidRDefault="00082F5F" w:rsidP="00B66EB3"/>
    <w:p w14:paraId="0DAC5606" w14:textId="1BD15198" w:rsidR="00300954" w:rsidRDefault="00082F5F" w:rsidP="00B66EB3">
      <w:r w:rsidRPr="00082F5F">
        <w:t xml:space="preserve">Download as a zipped folder </w:t>
      </w:r>
      <w:r>
        <w:t xml:space="preserve">using this button </w:t>
      </w:r>
      <w:r w:rsidRPr="00082F5F">
        <w:drawing>
          <wp:inline distT="0" distB="0" distL="0" distR="0" wp14:anchorId="233A2676" wp14:editId="0703CEEB">
            <wp:extent cx="732818" cy="233464"/>
            <wp:effectExtent l="0" t="0" r="3810" b="0"/>
            <wp:docPr id="438133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33091" name=""/>
                    <pic:cNvPicPr/>
                  </pic:nvPicPr>
                  <pic:blipFill>
                    <a:blip r:embed="rId9"/>
                    <a:stretch>
                      <a:fillRect/>
                    </a:stretch>
                  </pic:blipFill>
                  <pic:spPr>
                    <a:xfrm>
                      <a:off x="0" y="0"/>
                      <a:ext cx="814230" cy="259401"/>
                    </a:xfrm>
                    <a:prstGeom prst="rect">
                      <a:avLst/>
                    </a:prstGeom>
                  </pic:spPr>
                </pic:pic>
              </a:graphicData>
            </a:graphic>
          </wp:inline>
        </w:drawing>
      </w:r>
      <w:r w:rsidRPr="00082F5F">
        <w:t>and unzip</w:t>
      </w:r>
      <w:r>
        <w:t xml:space="preserve">. </w:t>
      </w:r>
    </w:p>
    <w:p w14:paraId="513A5145" w14:textId="77777777" w:rsidR="00082F5F" w:rsidRDefault="00082F5F" w:rsidP="00B66EB3"/>
    <w:p w14:paraId="6D4D2B40" w14:textId="05DED913" w:rsidR="00B66EB3" w:rsidRDefault="00B66EB3" w:rsidP="00B66EB3">
      <w:r>
        <w:t>Two</w:t>
      </w:r>
      <w:r w:rsidRPr="00BA1627">
        <w:t xml:space="preserve"> </w:t>
      </w:r>
      <w:r>
        <w:t xml:space="preserve">folders will appear, called “Put in Igor Procedures” and “Put in User Procedures”. </w:t>
      </w:r>
    </w:p>
    <w:p w14:paraId="25CBB08B" w14:textId="77777777" w:rsidR="00082F5F" w:rsidRDefault="00082F5F" w:rsidP="00B66EB3"/>
    <w:p w14:paraId="747F80C8" w14:textId="77777777" w:rsidR="00082F5F" w:rsidRDefault="00082F5F" w:rsidP="00082F5F">
      <w:r w:rsidRPr="00082F5F">
        <w:t xml:space="preserve">Please locate the folder </w:t>
      </w:r>
      <w:r>
        <w:t xml:space="preserve">on your computer called </w:t>
      </w:r>
    </w:p>
    <w:p w14:paraId="25577FFD" w14:textId="56315468" w:rsidR="00082F5F" w:rsidRDefault="00082F5F" w:rsidP="00082F5F">
      <w:pPr>
        <w:ind w:firstLine="720"/>
      </w:pPr>
      <w:r>
        <w:t xml:space="preserve">… </w:t>
      </w:r>
      <w:r w:rsidRPr="00082F5F">
        <w:rPr>
          <w:rFonts w:ascii="Helvetica" w:hAnsi="Helvetica"/>
          <w:sz w:val="18"/>
          <w:szCs w:val="18"/>
        </w:rPr>
        <w:t>User/Documents/</w:t>
      </w:r>
      <w:proofErr w:type="spellStart"/>
      <w:r w:rsidRPr="00082F5F">
        <w:rPr>
          <w:rFonts w:ascii="Helvetica" w:hAnsi="Helvetica"/>
          <w:sz w:val="18"/>
          <w:szCs w:val="18"/>
        </w:rPr>
        <w:t>Wavemetrics</w:t>
      </w:r>
      <w:proofErr w:type="spellEnd"/>
      <w:r w:rsidRPr="00082F5F">
        <w:rPr>
          <w:rFonts w:ascii="Helvetica" w:hAnsi="Helvetica"/>
          <w:sz w:val="18"/>
          <w:szCs w:val="18"/>
        </w:rPr>
        <w:t>/Igor Pro (</w:t>
      </w:r>
      <w:r w:rsidR="00C345B8" w:rsidRPr="00C345B8">
        <w:rPr>
          <w:rFonts w:ascii="Helvetica" w:hAnsi="Helvetica"/>
          <w:i/>
          <w:iCs/>
          <w:sz w:val="18"/>
          <w:szCs w:val="18"/>
        </w:rPr>
        <w:t>v</w:t>
      </w:r>
      <w:r w:rsidRPr="00082F5F">
        <w:rPr>
          <w:rFonts w:ascii="Helvetica" w:hAnsi="Helvetica"/>
          <w:sz w:val="18"/>
          <w:szCs w:val="18"/>
        </w:rPr>
        <w:t>) User Files</w:t>
      </w:r>
      <w:r>
        <w:rPr>
          <w:rFonts w:ascii="Helvetica" w:hAnsi="Helvetica"/>
          <w:sz w:val="18"/>
          <w:szCs w:val="18"/>
        </w:rPr>
        <w:t>/</w:t>
      </w:r>
    </w:p>
    <w:p w14:paraId="2EF9DCD5" w14:textId="3D80017C" w:rsidR="00082F5F" w:rsidRDefault="00082F5F" w:rsidP="00082F5F">
      <w:r>
        <w:t xml:space="preserve">where </w:t>
      </w:r>
      <w:r w:rsidRPr="00C345B8">
        <w:rPr>
          <w:i/>
          <w:iCs/>
        </w:rPr>
        <w:t>v</w:t>
      </w:r>
      <w:r>
        <w:t xml:space="preserve"> is the Igor version </w:t>
      </w:r>
    </w:p>
    <w:p w14:paraId="274664E5" w14:textId="77777777" w:rsidR="00082F5F" w:rsidRDefault="00082F5F" w:rsidP="00082F5F"/>
    <w:p w14:paraId="222688AF" w14:textId="630A48DF" w:rsidR="00082F5F" w:rsidRPr="00082F5F" w:rsidRDefault="00082F5F" w:rsidP="00082F5F">
      <w:pPr>
        <w:rPr>
          <w:rFonts w:ascii="Helvetica" w:hAnsi="Helvetica"/>
          <w:sz w:val="18"/>
        </w:rPr>
      </w:pPr>
      <w:r>
        <w:t>The contents of “</w:t>
      </w:r>
      <w:r>
        <w:t>Put in Igor Procedures</w:t>
      </w:r>
      <w:r>
        <w:t xml:space="preserve">” should be transferred to </w:t>
      </w:r>
      <w:r w:rsidRPr="00CD3747">
        <w:rPr>
          <w:rFonts w:ascii="Helvetica" w:hAnsi="Helvetica"/>
          <w:color w:val="FF0000"/>
          <w:sz w:val="18"/>
        </w:rPr>
        <w:t>Igor Procedures</w:t>
      </w:r>
      <w:r>
        <w:rPr>
          <w:rFonts w:ascii="Helvetica" w:hAnsi="Helvetica"/>
          <w:color w:val="FF0000"/>
          <w:sz w:val="18"/>
        </w:rPr>
        <w:t>,</w:t>
      </w:r>
      <w:r w:rsidRPr="00082F5F">
        <w:t xml:space="preserve"> </w:t>
      </w:r>
      <w:r>
        <w:t>e.g.</w:t>
      </w:r>
    </w:p>
    <w:p w14:paraId="3B567545" w14:textId="77777777" w:rsidR="00082F5F" w:rsidRDefault="00082F5F" w:rsidP="00082F5F">
      <w:pPr>
        <w:ind w:left="720"/>
        <w:rPr>
          <w:rFonts w:ascii="Helvetica" w:hAnsi="Helvetica"/>
          <w:sz w:val="18"/>
        </w:rPr>
      </w:pPr>
      <w:r w:rsidRPr="00CD3747">
        <w:rPr>
          <w:rFonts w:ascii="Helvetica" w:hAnsi="Helvetica"/>
          <w:sz w:val="18"/>
        </w:rPr>
        <w:t>Macintosh HD/Users/Pupa/Documents/</w:t>
      </w:r>
      <w:proofErr w:type="spellStart"/>
      <w:r w:rsidRPr="00CD3747">
        <w:rPr>
          <w:rFonts w:ascii="Helvetica" w:hAnsi="Helvetica"/>
          <w:sz w:val="18"/>
        </w:rPr>
        <w:t>Wavemetrics</w:t>
      </w:r>
      <w:proofErr w:type="spellEnd"/>
      <w:r w:rsidRPr="00CD3747">
        <w:rPr>
          <w:rFonts w:ascii="Helvetica" w:hAnsi="Helvetica"/>
          <w:sz w:val="18"/>
        </w:rPr>
        <w:t xml:space="preserve">/Igor Pro </w:t>
      </w:r>
      <w:r>
        <w:rPr>
          <w:rFonts w:ascii="Helvetica" w:hAnsi="Helvetica"/>
          <w:sz w:val="18"/>
        </w:rPr>
        <w:t>8</w:t>
      </w:r>
      <w:r w:rsidRPr="00CD3747">
        <w:rPr>
          <w:rFonts w:ascii="Helvetica" w:hAnsi="Helvetica"/>
          <w:sz w:val="18"/>
        </w:rPr>
        <w:t xml:space="preserve"> User Files/</w:t>
      </w:r>
      <w:r w:rsidRPr="00CD3747">
        <w:rPr>
          <w:rFonts w:ascii="Helvetica" w:hAnsi="Helvetica"/>
          <w:color w:val="FF0000"/>
          <w:sz w:val="18"/>
        </w:rPr>
        <w:t>Igor Procedures</w:t>
      </w:r>
    </w:p>
    <w:p w14:paraId="714B9518" w14:textId="7EDDADC8" w:rsidR="00082F5F" w:rsidRDefault="00082F5F" w:rsidP="00082F5F"/>
    <w:p w14:paraId="0D40D278" w14:textId="4FE643D8" w:rsidR="00082F5F" w:rsidRPr="00082F5F" w:rsidRDefault="00082F5F" w:rsidP="00082F5F">
      <w:pPr>
        <w:rPr>
          <w:rFonts w:ascii="Helvetica" w:hAnsi="Helvetica"/>
          <w:color w:val="FF0000"/>
          <w:sz w:val="18"/>
        </w:rPr>
      </w:pPr>
      <w:r>
        <w:t xml:space="preserve">The contents of “Put in </w:t>
      </w:r>
      <w:r>
        <w:t>User</w:t>
      </w:r>
      <w:r>
        <w:t xml:space="preserve"> Procedures” should be transferred to </w:t>
      </w:r>
      <w:r w:rsidRPr="00CD3747">
        <w:rPr>
          <w:rFonts w:ascii="Helvetica" w:hAnsi="Helvetica"/>
          <w:color w:val="FF0000"/>
          <w:sz w:val="18"/>
        </w:rPr>
        <w:t>User Procedures</w:t>
      </w:r>
      <w:r>
        <w:rPr>
          <w:rFonts w:ascii="Helvetica" w:hAnsi="Helvetica"/>
          <w:color w:val="FF0000"/>
          <w:sz w:val="18"/>
        </w:rPr>
        <w:t>,</w:t>
      </w:r>
      <w:r w:rsidRPr="00082F5F">
        <w:t xml:space="preserve"> </w:t>
      </w:r>
      <w:r>
        <w:t>e.g.</w:t>
      </w:r>
    </w:p>
    <w:p w14:paraId="0AD6F58D" w14:textId="77777777" w:rsidR="00082F5F" w:rsidRPr="00CD3747" w:rsidRDefault="00082F5F" w:rsidP="00082F5F">
      <w:pPr>
        <w:ind w:left="720"/>
        <w:rPr>
          <w:rFonts w:ascii="Helvetica" w:hAnsi="Helvetica"/>
          <w:sz w:val="18"/>
        </w:rPr>
      </w:pPr>
      <w:r w:rsidRPr="00CD3747">
        <w:rPr>
          <w:rFonts w:ascii="Helvetica" w:hAnsi="Helvetica"/>
          <w:sz w:val="18"/>
        </w:rPr>
        <w:t>Macintosh HD/Users/Pupa/Documents/</w:t>
      </w:r>
      <w:proofErr w:type="spellStart"/>
      <w:r w:rsidRPr="00CD3747">
        <w:rPr>
          <w:rFonts w:ascii="Helvetica" w:hAnsi="Helvetica"/>
          <w:sz w:val="18"/>
        </w:rPr>
        <w:t>Wavemetrics</w:t>
      </w:r>
      <w:proofErr w:type="spellEnd"/>
      <w:r w:rsidRPr="00CD3747">
        <w:rPr>
          <w:rFonts w:ascii="Helvetica" w:hAnsi="Helvetica"/>
          <w:sz w:val="18"/>
        </w:rPr>
        <w:t xml:space="preserve">/Igor Pro </w:t>
      </w:r>
      <w:r>
        <w:rPr>
          <w:rFonts w:ascii="Helvetica" w:hAnsi="Helvetica"/>
          <w:sz w:val="18"/>
        </w:rPr>
        <w:t>8</w:t>
      </w:r>
      <w:r w:rsidRPr="00CD3747">
        <w:rPr>
          <w:rFonts w:ascii="Helvetica" w:hAnsi="Helvetica"/>
          <w:sz w:val="18"/>
        </w:rPr>
        <w:t xml:space="preserve"> User Files/</w:t>
      </w:r>
      <w:r w:rsidRPr="00CD3747">
        <w:rPr>
          <w:rFonts w:ascii="Helvetica" w:hAnsi="Helvetica"/>
          <w:color w:val="FF0000"/>
          <w:sz w:val="18"/>
        </w:rPr>
        <w:t>User Procedures</w:t>
      </w:r>
    </w:p>
    <w:p w14:paraId="0A9E7609" w14:textId="77777777" w:rsidR="00082F5F" w:rsidRPr="00082F5F" w:rsidRDefault="00082F5F" w:rsidP="00082F5F"/>
    <w:p w14:paraId="7C22DBAF" w14:textId="77777777" w:rsidR="00082F5F" w:rsidRPr="00082F5F" w:rsidRDefault="00082F5F" w:rsidP="00082F5F">
      <w:r w:rsidRPr="00082F5F">
        <w:t>Mac users: the files should not be placed in Applications/</w:t>
      </w:r>
      <w:proofErr w:type="spellStart"/>
      <w:r w:rsidRPr="00082F5F">
        <w:t>IgorPro</w:t>
      </w:r>
      <w:proofErr w:type="spellEnd"/>
      <w:r w:rsidRPr="00082F5F">
        <w:t xml:space="preserve">/… </w:t>
      </w:r>
    </w:p>
    <w:p w14:paraId="6052B88E" w14:textId="3EA58202" w:rsidR="00082F5F" w:rsidRPr="00082F5F" w:rsidRDefault="00082F5F" w:rsidP="00082F5F">
      <w:r w:rsidRPr="00082F5F">
        <w:t xml:space="preserve">PC users: the files should not be placed in </w:t>
      </w:r>
      <w:r>
        <w:t>Program Files</w:t>
      </w:r>
      <w:r w:rsidRPr="00082F5F">
        <w:t>/</w:t>
      </w:r>
      <w:proofErr w:type="spellStart"/>
      <w:r w:rsidRPr="00082F5F">
        <w:t>Wavemetrics</w:t>
      </w:r>
      <w:proofErr w:type="spellEnd"/>
      <w:r w:rsidRPr="00082F5F">
        <w:t>/</w:t>
      </w:r>
      <w:proofErr w:type="spellStart"/>
      <w:r w:rsidRPr="00082F5F">
        <w:t>IgorPro</w:t>
      </w:r>
      <w:proofErr w:type="spellEnd"/>
      <w:r w:rsidRPr="00082F5F">
        <w:t xml:space="preserve">/… </w:t>
      </w:r>
    </w:p>
    <w:p w14:paraId="657FAECA" w14:textId="77777777" w:rsidR="00B66EB3" w:rsidRDefault="00B66EB3" w:rsidP="00B66EB3">
      <w:pPr>
        <w:rPr>
          <w:color w:val="000000"/>
        </w:rPr>
      </w:pPr>
    </w:p>
    <w:p w14:paraId="6E615538" w14:textId="77777777" w:rsidR="00B66EB3" w:rsidRDefault="00F94D2A" w:rsidP="00B66EB3">
      <w:pPr>
        <w:rPr>
          <w:color w:val="000000"/>
        </w:rPr>
      </w:pPr>
      <w:r>
        <w:rPr>
          <w:color w:val="000000"/>
        </w:rPr>
        <w:t>Restart Igor, and y</w:t>
      </w:r>
      <w:r w:rsidR="00B66EB3">
        <w:rPr>
          <w:color w:val="000000"/>
        </w:rPr>
        <w:t>ou are done.</w:t>
      </w:r>
    </w:p>
    <w:p w14:paraId="72A36DB6" w14:textId="77777777" w:rsidR="00B66EB3" w:rsidRDefault="00B66EB3" w:rsidP="00B66EB3"/>
    <w:p w14:paraId="02B4D13D" w14:textId="77777777" w:rsidR="00B66EB3" w:rsidRDefault="00B66EB3" w:rsidP="00B66EB3">
      <w:r>
        <w:t>Now you are ready to play. We hope you enjoy using this software as much as we do.</w:t>
      </w:r>
    </w:p>
    <w:p w14:paraId="6DCBB6D9" w14:textId="77777777" w:rsidR="00B66EB3" w:rsidRDefault="00B66EB3" w:rsidP="00B66EB3">
      <w:pPr>
        <w:rPr>
          <w:color w:val="000000"/>
        </w:rPr>
      </w:pPr>
    </w:p>
    <w:p w14:paraId="3B328AB0" w14:textId="77777777" w:rsidR="00B66EB3" w:rsidRPr="00686F77" w:rsidRDefault="00C450BF" w:rsidP="00B66EB3">
      <w:pPr>
        <w:rPr>
          <w:b/>
          <w:color w:val="000000"/>
        </w:rPr>
      </w:pPr>
      <w:r>
        <w:rPr>
          <w:b/>
          <w:color w:val="000000"/>
        </w:rPr>
        <w:t>Updating the macros:</w:t>
      </w:r>
    </w:p>
    <w:p w14:paraId="1CFF42E7" w14:textId="77777777" w:rsidR="00B66EB3" w:rsidRDefault="00B66EB3" w:rsidP="00B66EB3">
      <w:r>
        <w:t xml:space="preserve">The macros in the </w:t>
      </w:r>
      <w:r w:rsidR="00F94D2A">
        <w:rPr>
          <w:rFonts w:ascii="Helvetica" w:hAnsi="Helvetica"/>
          <w:color w:val="FF0000"/>
          <w:sz w:val="18"/>
        </w:rPr>
        <w:t>User</w:t>
      </w:r>
      <w:r w:rsidR="00F94D2A" w:rsidRPr="00CD3747">
        <w:rPr>
          <w:rFonts w:ascii="Helvetica" w:hAnsi="Helvetica"/>
          <w:color w:val="FF0000"/>
          <w:sz w:val="18"/>
        </w:rPr>
        <w:t xml:space="preserve"> Procedure</w:t>
      </w:r>
      <w:r w:rsidR="00F94D2A">
        <w:rPr>
          <w:rFonts w:ascii="Helvetica" w:hAnsi="Helvetica"/>
          <w:color w:val="FF0000"/>
          <w:sz w:val="18"/>
        </w:rPr>
        <w:t>s</w:t>
      </w:r>
      <w:r>
        <w:t xml:space="preserve"> folder are updated frequently. To update, simply replace these files. The “</w:t>
      </w:r>
      <w:proofErr w:type="spellStart"/>
      <w:r>
        <w:t>INCLUDES_xx</w:t>
      </w:r>
      <w:proofErr w:type="spellEnd"/>
      <w:r>
        <w:t xml:space="preserve">” files in the </w:t>
      </w:r>
      <w:r w:rsidR="00F94D2A" w:rsidRPr="00CD3747">
        <w:rPr>
          <w:rFonts w:ascii="Helvetica" w:hAnsi="Helvetica"/>
          <w:color w:val="FF0000"/>
          <w:sz w:val="18"/>
        </w:rPr>
        <w:t>Igor Procedures</w:t>
      </w:r>
      <w:r>
        <w:t xml:space="preserve"> do not need updating.</w:t>
      </w:r>
    </w:p>
    <w:p w14:paraId="07B65DE8" w14:textId="77777777" w:rsidR="00CD7CAD" w:rsidRDefault="00CD7CAD" w:rsidP="00B66EB3"/>
    <w:p w14:paraId="7A3D336B" w14:textId="77777777" w:rsidR="00B66EB3" w:rsidRDefault="00B66EB3" w:rsidP="00B66EB3">
      <w:pPr>
        <w:rPr>
          <w:highlight w:val="yellow"/>
          <w:u w:val="single"/>
        </w:rPr>
      </w:pPr>
      <w:hyperlink w:anchor="top" w:history="1">
        <w:r w:rsidRPr="009B794D">
          <w:rPr>
            <w:rStyle w:val="Hyperlink"/>
          </w:rPr>
          <w:t>back to top</w:t>
        </w:r>
      </w:hyperlink>
      <w:bookmarkStart w:id="2" w:name="B"/>
      <w:bookmarkEnd w:id="2"/>
    </w:p>
    <w:p w14:paraId="18EA7B2C" w14:textId="77777777" w:rsidR="00B66EB3" w:rsidRDefault="00B66EB3" w:rsidP="00B66EB3">
      <w:pPr>
        <w:rPr>
          <w:highlight w:val="yellow"/>
          <w:u w:val="single"/>
        </w:rPr>
      </w:pPr>
    </w:p>
    <w:p w14:paraId="7683FEA7" w14:textId="3BB039B1" w:rsidR="00B66EB3" w:rsidRPr="001D0E95" w:rsidRDefault="00B66EB3" w:rsidP="00480B0D">
      <w:pPr>
        <w:pStyle w:val="Heading1"/>
        <w:rPr>
          <w:highlight w:val="yellow"/>
        </w:rPr>
      </w:pPr>
      <w:bookmarkStart w:id="3" w:name="_Toc210939260"/>
      <w:r>
        <w:rPr>
          <w:highlight w:val="yellow"/>
        </w:rPr>
        <w:t>B</w:t>
      </w:r>
      <w:r w:rsidRPr="006778A4">
        <w:rPr>
          <w:highlight w:val="yellow"/>
        </w:rPr>
        <w:t>. Creating a stack</w:t>
      </w:r>
      <w:bookmarkEnd w:id="3"/>
    </w:p>
    <w:p w14:paraId="40CD4B4C" w14:textId="77777777" w:rsidR="00B66EB3" w:rsidRDefault="00B66EB3" w:rsidP="00B66EB3">
      <w:r w:rsidRPr="00B75C98">
        <w:t xml:space="preserve">You can </w:t>
      </w:r>
      <w:r>
        <w:t xml:space="preserve">create a stack starting from separate images acquired with SPHINX, PEEM-3, STXM or any other spectromicroscope around the world. Make sure you have all the images in one of </w:t>
      </w:r>
      <w:r w:rsidR="009870D4">
        <w:t>the accepted formats (TIFF,</w:t>
      </w:r>
      <w:r>
        <w:t xml:space="preserve"> P3B</w:t>
      </w:r>
      <w:r w:rsidR="009870D4">
        <w:t>,</w:t>
      </w:r>
      <w:r>
        <w:t xml:space="preserve"> XIM</w:t>
      </w:r>
      <w:r w:rsidR="009870D4">
        <w:t>, or PNG</w:t>
      </w:r>
      <w:r>
        <w:t>), and you have a *.</w:t>
      </w:r>
      <w:proofErr w:type="spellStart"/>
      <w:r>
        <w:t>dat</w:t>
      </w:r>
      <w:proofErr w:type="spellEnd"/>
      <w:r w:rsidR="006347B9">
        <w:t xml:space="preserve"> or *.txt</w:t>
      </w:r>
      <w:r>
        <w:t xml:space="preserve"> file which contains the energy axis. </w:t>
      </w:r>
      <w:r w:rsidRPr="00657C9F">
        <w:rPr>
          <w:highlight w:val="cyan"/>
        </w:rPr>
        <w:t>Make sure you zip the files before transferring them to your computer!!!!</w:t>
      </w:r>
      <w:r>
        <w:t xml:space="preserve"> P3B images often have inaccurate intensities when transferred without zipping!!!! </w:t>
      </w:r>
    </w:p>
    <w:p w14:paraId="1ECE7B67" w14:textId="77777777" w:rsidR="00B66EB3" w:rsidRDefault="00B66EB3" w:rsidP="00B66EB3"/>
    <w:p w14:paraId="7260DB42" w14:textId="77777777" w:rsidR="00B66EB3" w:rsidRDefault="00B66EB3" w:rsidP="00B66EB3">
      <w:pPr>
        <w:ind w:left="284" w:hanging="284"/>
      </w:pPr>
      <w:r w:rsidRPr="00DB1FB9">
        <w:t xml:space="preserve">1. </w:t>
      </w:r>
      <w:r w:rsidRPr="00DB1FB9">
        <w:tab/>
        <w:t>Launch Igor</w:t>
      </w:r>
    </w:p>
    <w:p w14:paraId="08C85FB4" w14:textId="26F42F3D" w:rsidR="00B66EB3" w:rsidRPr="00DB1FB9" w:rsidRDefault="005948DC" w:rsidP="00D11AEA">
      <w:pPr>
        <w:ind w:left="284" w:hanging="284"/>
        <w:jc w:val="center"/>
      </w:pPr>
      <w:r w:rsidRPr="00DB3547">
        <w:rPr>
          <w:noProof/>
        </w:rPr>
        <w:lastRenderedPageBreak/>
        <w:drawing>
          <wp:inline distT="0" distB="0" distL="0" distR="0" wp14:anchorId="714FF68B" wp14:editId="0790023F">
            <wp:extent cx="1804035" cy="1598930"/>
            <wp:effectExtent l="0" t="0" r="0" b="0"/>
            <wp:docPr id="549"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04035" cy="1598930"/>
                    </a:xfrm>
                    <a:prstGeom prst="rect">
                      <a:avLst/>
                    </a:prstGeom>
                    <a:noFill/>
                    <a:ln>
                      <a:noFill/>
                    </a:ln>
                  </pic:spPr>
                </pic:pic>
              </a:graphicData>
            </a:graphic>
          </wp:inline>
        </w:drawing>
      </w:r>
    </w:p>
    <w:p w14:paraId="0A0C1F16" w14:textId="77777777" w:rsidR="00B66EB3" w:rsidRDefault="00B66EB3" w:rsidP="00B66EB3">
      <w:pPr>
        <w:ind w:left="284" w:hanging="284"/>
      </w:pPr>
      <w:r w:rsidRPr="00DB1FB9">
        <w:t>2.</w:t>
      </w:r>
      <w:r w:rsidRPr="00DB1FB9">
        <w:tab/>
        <w:t>In the “Spectra” menu, select “Load Spectrum Analysis Package”. The SPHINX menu should appear, and this you will use to do many of the spectromicroscopy analyses.</w:t>
      </w:r>
      <w:r w:rsidR="009870D4">
        <w:t xml:space="preserve"> (Alternatively, select “Load Polarization Analysis Package” in the “Polarization” menu.)</w:t>
      </w:r>
    </w:p>
    <w:p w14:paraId="0E11464B" w14:textId="3B373BD3" w:rsidR="00CE7B88" w:rsidRPr="00DB1FB9" w:rsidRDefault="005948DC" w:rsidP="00CE7B88">
      <w:pPr>
        <w:ind w:left="284" w:hanging="284"/>
        <w:jc w:val="center"/>
      </w:pPr>
      <w:r w:rsidRPr="00DB3547">
        <w:rPr>
          <w:noProof/>
        </w:rPr>
        <w:drawing>
          <wp:inline distT="0" distB="0" distL="0" distR="0" wp14:anchorId="604203D1" wp14:editId="102EE66C">
            <wp:extent cx="1828800" cy="445135"/>
            <wp:effectExtent l="0" t="0" r="0" b="0"/>
            <wp:docPr id="548" name="Picture 9" descr="Description: Description: Description: Description: 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Description: Description: Description: Description: Picture 9"/>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28800" cy="445135"/>
                    </a:xfrm>
                    <a:prstGeom prst="rect">
                      <a:avLst/>
                    </a:prstGeom>
                    <a:noFill/>
                    <a:ln>
                      <a:noFill/>
                    </a:ln>
                  </pic:spPr>
                </pic:pic>
              </a:graphicData>
            </a:graphic>
          </wp:inline>
        </w:drawing>
      </w:r>
      <w:r w:rsidR="00CE7B88">
        <w:rPr>
          <w:noProof/>
        </w:rPr>
        <w:t xml:space="preserve">     </w:t>
      </w:r>
      <w:r>
        <w:rPr>
          <w:noProof/>
        </w:rPr>
        <w:drawing>
          <wp:inline distT="0" distB="0" distL="0" distR="0" wp14:anchorId="3F420E34" wp14:editId="62D1A202">
            <wp:extent cx="1828800" cy="367030"/>
            <wp:effectExtent l="0" t="0" r="0" b="0"/>
            <wp:docPr id="547" name="Pictur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47"/>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8800" cy="367030"/>
                    </a:xfrm>
                    <a:prstGeom prst="rect">
                      <a:avLst/>
                    </a:prstGeom>
                    <a:noFill/>
                    <a:ln>
                      <a:noFill/>
                    </a:ln>
                  </pic:spPr>
                </pic:pic>
              </a:graphicData>
            </a:graphic>
          </wp:inline>
        </w:drawing>
      </w:r>
    </w:p>
    <w:p w14:paraId="47C260AB" w14:textId="77777777" w:rsidR="00B66EB3" w:rsidRDefault="000801DD" w:rsidP="009870D4">
      <w:pPr>
        <w:ind w:left="284" w:hanging="284"/>
      </w:pPr>
      <w:r>
        <w:t>3.</w:t>
      </w:r>
      <w:r w:rsidR="00B66EB3" w:rsidRPr="00DB1FB9">
        <w:tab/>
        <w:t>SPHINX</w:t>
      </w:r>
      <w:r w:rsidR="009870D4">
        <w:t xml:space="preserve"> =&gt;</w:t>
      </w:r>
      <w:r w:rsidR="00B66EB3" w:rsidRPr="00DB1FB9">
        <w:t xml:space="preserve"> </w:t>
      </w:r>
      <w:r w:rsidR="009870D4">
        <w:t>Stacks =&gt;</w:t>
      </w:r>
      <w:r w:rsidR="00B66EB3" w:rsidRPr="00DB1FB9">
        <w:t xml:space="preserve"> Stack Images</w:t>
      </w:r>
    </w:p>
    <w:p w14:paraId="07036D85" w14:textId="1CA408CF" w:rsidR="00B66EB3" w:rsidRPr="00DB1FB9" w:rsidRDefault="005948DC" w:rsidP="009870D4">
      <w:pPr>
        <w:ind w:left="284" w:hanging="284"/>
        <w:jc w:val="center"/>
      </w:pPr>
      <w:r>
        <w:rPr>
          <w:noProof/>
        </w:rPr>
        <w:drawing>
          <wp:inline distT="0" distB="0" distL="0" distR="0" wp14:anchorId="5DF45A58" wp14:editId="2EA0348F">
            <wp:extent cx="3403600" cy="1271270"/>
            <wp:effectExtent l="0" t="0" r="0" b="0"/>
            <wp:docPr id="546" name="Pictur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46"/>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03600" cy="1271270"/>
                    </a:xfrm>
                    <a:prstGeom prst="rect">
                      <a:avLst/>
                    </a:prstGeom>
                    <a:noFill/>
                    <a:ln>
                      <a:noFill/>
                    </a:ln>
                  </pic:spPr>
                </pic:pic>
              </a:graphicData>
            </a:graphic>
          </wp:inline>
        </w:drawing>
      </w:r>
    </w:p>
    <w:p w14:paraId="298D4249" w14:textId="77777777" w:rsidR="00B66EB3" w:rsidRPr="00DB1FB9" w:rsidRDefault="000801DD" w:rsidP="00CD7CAD">
      <w:pPr>
        <w:ind w:left="360" w:hanging="360"/>
      </w:pPr>
      <w:r>
        <w:t>4.</w:t>
      </w:r>
      <w:r w:rsidR="00B66EB3" w:rsidRPr="00DB1FB9">
        <w:tab/>
        <w:t xml:space="preserve">Select the file type (e.g. P3B) and give the stack you are about to create a name. Make sure the name is </w:t>
      </w:r>
      <w:bookmarkStart w:id="4" w:name="short"/>
      <w:bookmarkEnd w:id="4"/>
      <w:r w:rsidR="00B66EB3" w:rsidRPr="009B794D">
        <w:rPr>
          <w:b/>
        </w:rPr>
        <w:t>short</w:t>
      </w:r>
      <w:r w:rsidR="00B66EB3" w:rsidRPr="00DB1FB9">
        <w:t xml:space="preserve">, e.g. “s630”, s for stack and a number. Longer names will generate huge problems </w:t>
      </w:r>
      <w:proofErr w:type="gramStart"/>
      <w:r w:rsidR="00B66EB3" w:rsidRPr="00DB1FB9">
        <w:t>later on</w:t>
      </w:r>
      <w:proofErr w:type="gramEnd"/>
      <w:r w:rsidR="00B66EB3">
        <w:t xml:space="preserve"> (</w:t>
      </w:r>
      <w:hyperlink w:anchor="whyshort" w:history="1">
        <w:r w:rsidR="00B66EB3" w:rsidRPr="009B794D">
          <w:rPr>
            <w:rStyle w:val="Hyperlink"/>
          </w:rPr>
          <w:t>see where</w:t>
        </w:r>
      </w:hyperlink>
      <w:r w:rsidR="00B66EB3">
        <w:t>)</w:t>
      </w:r>
      <w:r w:rsidR="00B66EB3" w:rsidRPr="00DB1FB9">
        <w:t xml:space="preserve">, so avoid them. Starting a stack name with a number also creates </w:t>
      </w:r>
      <w:r w:rsidR="00D03BF9">
        <w:t>problems in Igor, so avoid it</w:t>
      </w:r>
      <w:r w:rsidR="00E72229">
        <w:t xml:space="preserve"> (if you do</w:t>
      </w:r>
      <w:r w:rsidR="00E05968">
        <w:t xml:space="preserve"> start a stack name with a number</w:t>
      </w:r>
      <w:r w:rsidR="00E72229">
        <w:t>, Igor will add an “X”</w:t>
      </w:r>
      <w:r w:rsidR="00E05968">
        <w:t xml:space="preserve"> to the front of the </w:t>
      </w:r>
      <w:r w:rsidR="00E72229">
        <w:t>name)</w:t>
      </w:r>
      <w:r w:rsidR="00D03BF9">
        <w:t>.</w:t>
      </w:r>
    </w:p>
    <w:p w14:paraId="2B34C27D" w14:textId="77777777" w:rsidR="00B66EB3" w:rsidRPr="00562712" w:rsidRDefault="000801DD" w:rsidP="00CD7CAD">
      <w:pPr>
        <w:ind w:left="360" w:hanging="360"/>
      </w:pPr>
      <w:r>
        <w:t>5.</w:t>
      </w:r>
      <w:r w:rsidR="00B66EB3" w:rsidRPr="00DB1FB9">
        <w:tab/>
        <w:t xml:space="preserve">It takes a while to open all images. </w:t>
      </w:r>
      <w:r w:rsidR="00B66EB3">
        <w:t>For some image formats (e.g., P3B) the dynamic range (e.g., 12-bit) must be compressed into 8-bits (</w:t>
      </w:r>
      <w:r w:rsidR="00E93738">
        <w:t>0</w:t>
      </w:r>
      <w:r w:rsidR="00B66EB3">
        <w:t>-25</w:t>
      </w:r>
      <w:r w:rsidR="00E93738">
        <w:t>5</w:t>
      </w:r>
      <w:r w:rsidR="00B66EB3">
        <w:t xml:space="preserve"> gray levels). In this case, you must choose the portion of the full dynamic range that contains meaningful data, not spurious high or low values. You will be shown a </w:t>
      </w:r>
      <w:r w:rsidR="00B66EB3" w:rsidRPr="00DB1FB9">
        <w:t>plot of the histogram of pixel intensities from all images in the stack. Use the vertical line cursors to choose the range of intensities that represents data in the images</w:t>
      </w:r>
      <w:r w:rsidR="00B66EB3">
        <w:t>. The left and right cut-off values represent the fraction of the histogram peak height. Plotting logarithmic vertical axis can re</w:t>
      </w:r>
      <w:r w:rsidR="00BD3F5D">
        <w:t>veal the spurious pixel values.</w:t>
      </w:r>
      <w:r w:rsidR="00BD3F5D">
        <w:br/>
      </w:r>
      <w:r w:rsidR="008A0860">
        <w:t>As of February 2014, by default the cursors appear at the pixel values where the frequency is 10</w:t>
      </w:r>
      <w:r w:rsidR="008A0860" w:rsidRPr="008A0860">
        <w:rPr>
          <w:vertAlign w:val="superscript"/>
        </w:rPr>
        <w:t>2</w:t>
      </w:r>
      <w:r w:rsidR="008A0860">
        <w:t>, as shown below</w:t>
      </w:r>
      <w:r w:rsidR="00BD3F5D">
        <w:t>. However, there are occasionally pixel values that are spuriously high; for example, if a stack is aligned, the pixel value 0 can have a very high intensity</w:t>
      </w:r>
      <w:r w:rsidR="006939EE">
        <w:t>, as seen below</w:t>
      </w:r>
      <w:r w:rsidR="00BD3F5D">
        <w:t>. Wh</w:t>
      </w:r>
      <w:r w:rsidR="006939EE">
        <w:t>en this happens, the cursors may</w:t>
      </w:r>
      <w:r w:rsidR="00BD3F5D">
        <w:t xml:space="preserve"> not</w:t>
      </w:r>
      <w:r w:rsidR="006939EE">
        <w:t xml:space="preserve"> be</w:t>
      </w:r>
      <w:r w:rsidR="00BD3F5D">
        <w:t xml:space="preserve"> placed where they should be. You can either place them manually or, as of March 2015, have Igor try again. To have Igor make another attempt, </w:t>
      </w:r>
      <w:r w:rsidR="006939EE">
        <w:t>click</w:t>
      </w:r>
      <w:r w:rsidR="00BD3F5D">
        <w:t xml:space="preserve"> the “Find Levels” button to the right of the “Accept” button.</w:t>
      </w:r>
      <w:r w:rsidR="006939EE">
        <w:t xml:space="preserve"> To put the cursors back where they were placed initially, click the “Reset Levels” button.</w:t>
      </w:r>
      <w:r w:rsidR="00A270BC">
        <w:br/>
        <w:t>The software will attempt to automatically load an axis file at this point. If it does not find one, you can locate it manually.</w:t>
      </w:r>
    </w:p>
    <w:p w14:paraId="2215F254" w14:textId="77777777" w:rsidR="00B66EB3" w:rsidRDefault="00B66EB3" w:rsidP="00B66EB3">
      <w:pPr>
        <w:ind w:left="284" w:hanging="284"/>
      </w:pPr>
    </w:p>
    <w:p w14:paraId="3EFE4DD8" w14:textId="6AEB2068" w:rsidR="00B66EB3" w:rsidRDefault="005948DC" w:rsidP="00B66EB3">
      <w:pPr>
        <w:ind w:left="284" w:hanging="284"/>
        <w:jc w:val="center"/>
      </w:pPr>
      <w:r>
        <w:rPr>
          <w:noProof/>
        </w:rPr>
        <w:lastRenderedPageBreak/>
        <w:drawing>
          <wp:inline distT="0" distB="0" distL="0" distR="0" wp14:anchorId="3488B996" wp14:editId="38725708">
            <wp:extent cx="5814060" cy="1613535"/>
            <wp:effectExtent l="0" t="0" r="0" b="0"/>
            <wp:docPr id="545" name="Pictur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45"/>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14060" cy="1613535"/>
                    </a:xfrm>
                    <a:prstGeom prst="rect">
                      <a:avLst/>
                    </a:prstGeom>
                    <a:noFill/>
                    <a:ln>
                      <a:noFill/>
                    </a:ln>
                  </pic:spPr>
                </pic:pic>
              </a:graphicData>
            </a:graphic>
          </wp:inline>
        </w:drawing>
      </w:r>
    </w:p>
    <w:p w14:paraId="3CFD1C54" w14:textId="7076AE86" w:rsidR="00B66EB3" w:rsidRDefault="005948DC" w:rsidP="00B66EB3">
      <w:pPr>
        <w:ind w:left="284" w:hanging="284"/>
        <w:jc w:val="center"/>
      </w:pPr>
      <w:r>
        <w:rPr>
          <w:noProof/>
        </w:rPr>
        <w:drawing>
          <wp:inline distT="0" distB="0" distL="0" distR="0" wp14:anchorId="2BB6ED67" wp14:editId="5A84F747">
            <wp:extent cx="5814060" cy="1613535"/>
            <wp:effectExtent l="0" t="0" r="0" b="0"/>
            <wp:docPr id="544" name="Pictur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44"/>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14060" cy="1613535"/>
                    </a:xfrm>
                    <a:prstGeom prst="rect">
                      <a:avLst/>
                    </a:prstGeom>
                    <a:noFill/>
                    <a:ln>
                      <a:noFill/>
                    </a:ln>
                  </pic:spPr>
                </pic:pic>
              </a:graphicData>
            </a:graphic>
          </wp:inline>
        </w:drawing>
      </w:r>
    </w:p>
    <w:p w14:paraId="55349995" w14:textId="77777777" w:rsidR="00B66EB3" w:rsidRPr="00DB1FB9" w:rsidRDefault="00B66EB3" w:rsidP="00EA5BCD">
      <w:pPr>
        <w:ind w:left="360" w:hanging="360"/>
      </w:pPr>
      <w:r w:rsidRPr="00DB1FB9">
        <w:t>6.</w:t>
      </w:r>
      <w:r w:rsidRPr="00DB1FB9">
        <w:tab/>
        <w:t>Click “Accept” and the stack will be converted to an 8-bit stack (256 gray levels) using the dynamic range you just selected.</w:t>
      </w:r>
    </w:p>
    <w:p w14:paraId="5DF4C584" w14:textId="77777777" w:rsidR="00B66EB3" w:rsidRPr="00DB1FB9" w:rsidRDefault="00B66EB3" w:rsidP="00EA5BCD">
      <w:pPr>
        <w:ind w:left="360" w:hanging="360"/>
      </w:pPr>
      <w:r w:rsidRPr="00DB1FB9">
        <w:t>7.</w:t>
      </w:r>
      <w:r w:rsidR="00D24FB6">
        <w:tab/>
      </w:r>
      <w:r w:rsidRPr="00DB1FB9">
        <w:t xml:space="preserve">A </w:t>
      </w:r>
      <w:hyperlink w:anchor="StackBrowser" w:history="1">
        <w:r w:rsidR="00300954" w:rsidRPr="000C5B88">
          <w:rPr>
            <w:rStyle w:val="Hyperlink"/>
            <w:color w:val="984806"/>
            <w:u w:val="none"/>
          </w:rPr>
          <w:t>Stack Browser</w:t>
        </w:r>
      </w:hyperlink>
      <w:r w:rsidRPr="00DB1FB9">
        <w:t xml:space="preserve"> window will appear, displaying the average image of the entire stack.</w:t>
      </w:r>
    </w:p>
    <w:p w14:paraId="124A315F" w14:textId="77777777" w:rsidR="00B66EB3" w:rsidRDefault="00B66EB3" w:rsidP="00EA5BCD">
      <w:pPr>
        <w:ind w:left="360" w:hanging="360"/>
      </w:pPr>
      <w:r w:rsidRPr="00DB1FB9">
        <w:t>8.</w:t>
      </w:r>
      <w:r w:rsidRPr="00DB1FB9">
        <w:tab/>
        <w:t>You can save the stack you just created by going to SPHINX</w:t>
      </w:r>
      <w:r w:rsidR="00610348">
        <w:t xml:space="preserve"> =&gt;</w:t>
      </w:r>
      <w:r w:rsidRPr="00DB1FB9">
        <w:t xml:space="preserve"> </w:t>
      </w:r>
      <w:r w:rsidR="00610348">
        <w:t>“</w:t>
      </w:r>
      <w:r w:rsidR="006F541F">
        <w:t>Stacks</w:t>
      </w:r>
      <w:r w:rsidR="00610348">
        <w:t>”</w:t>
      </w:r>
      <w:r w:rsidRPr="00DB1FB9">
        <w:t xml:space="preserve"> </w:t>
      </w:r>
      <w:r w:rsidR="00610348">
        <w:t>=&gt;</w:t>
      </w:r>
      <w:r w:rsidRPr="00DB1FB9">
        <w:t xml:space="preserve"> </w:t>
      </w:r>
      <w:r w:rsidR="00610348">
        <w:t>“</w:t>
      </w:r>
      <w:r w:rsidRPr="00DB1FB9">
        <w:t>Save Stack</w:t>
      </w:r>
      <w:r w:rsidR="00610348">
        <w:t>”</w:t>
      </w:r>
      <w:r w:rsidRPr="00DB1FB9">
        <w:t xml:space="preserve">. The stack will be saved as an 8-bit </w:t>
      </w:r>
      <w:r w:rsidR="00305A77">
        <w:t>.</w:t>
      </w:r>
      <w:r w:rsidRPr="00DB1FB9">
        <w:t>tif stack.</w:t>
      </w:r>
    </w:p>
    <w:p w14:paraId="4354C9E0" w14:textId="0EEC9ACC" w:rsidR="00B66EB3" w:rsidRPr="00DB1FB9" w:rsidRDefault="005948DC" w:rsidP="00B66EB3">
      <w:pPr>
        <w:ind w:left="284" w:hanging="284"/>
      </w:pPr>
      <w:r w:rsidRPr="00DB3547">
        <w:rPr>
          <w:noProof/>
        </w:rPr>
        <w:drawing>
          <wp:inline distT="0" distB="0" distL="0" distR="0" wp14:anchorId="79D31602" wp14:editId="19C24E52">
            <wp:extent cx="5828665" cy="1168400"/>
            <wp:effectExtent l="0" t="0" r="0" b="0"/>
            <wp:docPr id="54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28665" cy="1168400"/>
                    </a:xfrm>
                    <a:prstGeom prst="rect">
                      <a:avLst/>
                    </a:prstGeom>
                    <a:noFill/>
                    <a:ln>
                      <a:noFill/>
                    </a:ln>
                  </pic:spPr>
                </pic:pic>
              </a:graphicData>
            </a:graphic>
          </wp:inline>
        </w:drawing>
      </w:r>
    </w:p>
    <w:p w14:paraId="26D17157" w14:textId="77777777" w:rsidR="00B66EB3" w:rsidRPr="00DB1FB9" w:rsidRDefault="00B66EB3" w:rsidP="00EA5BCD">
      <w:pPr>
        <w:ind w:left="360" w:hanging="360"/>
      </w:pPr>
      <w:r w:rsidRPr="00DB1FB9">
        <w:t>9.</w:t>
      </w:r>
      <w:r w:rsidRPr="00DB1FB9">
        <w:tab/>
        <w:t>Feel free to adjust the displayed min (0) and max (255) levels to optimize the appearance without altering the data.</w:t>
      </w:r>
    </w:p>
    <w:p w14:paraId="4BF5DDB6" w14:textId="77777777" w:rsidR="00B66EB3" w:rsidRPr="00DB1FB9" w:rsidRDefault="00EA5BCD" w:rsidP="00EA5BCD">
      <w:pPr>
        <w:ind w:left="360" w:hanging="360"/>
      </w:pPr>
      <w:r>
        <w:t>10.</w:t>
      </w:r>
      <w:r>
        <w:tab/>
      </w:r>
      <w:r w:rsidR="00B66EB3" w:rsidRPr="00DB1FB9">
        <w:t>I</w:t>
      </w:r>
      <w:r w:rsidR="00B66EB3">
        <w:t>n the “E</w:t>
      </w:r>
      <w:r w:rsidR="00B66EB3" w:rsidRPr="00DB1FB9">
        <w:t>nergy axis” area, press the “Load”</w:t>
      </w:r>
      <w:r w:rsidR="00C450BF">
        <w:t xml:space="preserve"> button to load the .</w:t>
      </w:r>
      <w:proofErr w:type="spellStart"/>
      <w:r w:rsidR="00C450BF">
        <w:t>dat</w:t>
      </w:r>
      <w:proofErr w:type="spellEnd"/>
      <w:r w:rsidR="000602C6">
        <w:t xml:space="preserve"> (or .txt)</w:t>
      </w:r>
      <w:r w:rsidR="00C450BF">
        <w:t xml:space="preserve"> file</w:t>
      </w:r>
      <w:r w:rsidR="00D000B0">
        <w:t xml:space="preserve"> (if an axis has not already been loaded)</w:t>
      </w:r>
      <w:r w:rsidR="00C450BF">
        <w:t>.</w:t>
      </w:r>
    </w:p>
    <w:p w14:paraId="3247776B" w14:textId="77777777" w:rsidR="00B66EB3" w:rsidRDefault="00EA5BCD" w:rsidP="00EA5BCD">
      <w:pPr>
        <w:widowControl w:val="0"/>
        <w:spacing w:line="360" w:lineRule="auto"/>
        <w:ind w:left="360" w:hanging="360"/>
        <w:jc w:val="both"/>
      </w:pPr>
      <w:r>
        <w:t>11.</w:t>
      </w:r>
      <w:r>
        <w:tab/>
      </w:r>
      <w:r w:rsidR="00B66EB3">
        <w:t>Click on the “Levels” button if you wish to adjust the contrast or brightness of the image.</w:t>
      </w:r>
    </w:p>
    <w:p w14:paraId="7ABD17B6" w14:textId="0FB73ECD" w:rsidR="00B66EB3" w:rsidRDefault="005948DC" w:rsidP="00DC1A18">
      <w:pPr>
        <w:widowControl w:val="0"/>
        <w:spacing w:line="360" w:lineRule="auto"/>
        <w:ind w:left="426" w:hanging="426"/>
        <w:rPr>
          <w:noProof/>
        </w:rPr>
      </w:pPr>
      <w:r w:rsidRPr="00DB3547">
        <w:rPr>
          <w:noProof/>
        </w:rPr>
        <w:drawing>
          <wp:inline distT="0" distB="0" distL="0" distR="0" wp14:anchorId="3F1D059D" wp14:editId="253C9268">
            <wp:extent cx="2092960" cy="1843405"/>
            <wp:effectExtent l="0" t="0" r="0" b="0"/>
            <wp:docPr id="542"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92960" cy="1843405"/>
                    </a:xfrm>
                    <a:prstGeom prst="rect">
                      <a:avLst/>
                    </a:prstGeom>
                    <a:noFill/>
                    <a:ln>
                      <a:noFill/>
                    </a:ln>
                  </pic:spPr>
                </pic:pic>
              </a:graphicData>
            </a:graphic>
          </wp:inline>
        </w:drawing>
      </w:r>
      <w:r w:rsidR="00DC1A18">
        <w:rPr>
          <w:noProof/>
        </w:rPr>
        <w:tab/>
      </w:r>
      <w:hyperlink w:anchor="top" w:history="1">
        <w:r w:rsidR="00B66EB3" w:rsidRPr="00462C59">
          <w:rPr>
            <w:rStyle w:val="Hyperlink"/>
          </w:rPr>
          <w:t>back to top</w:t>
        </w:r>
      </w:hyperlink>
    </w:p>
    <w:p w14:paraId="4343AB23" w14:textId="06B2C12B" w:rsidR="00CB7D3F" w:rsidRDefault="00FB450D" w:rsidP="00480B0D">
      <w:pPr>
        <w:pStyle w:val="Heading1"/>
        <w:rPr>
          <w:highlight w:val="yellow"/>
        </w:rPr>
      </w:pPr>
      <w:bookmarkStart w:id="5" w:name="C"/>
      <w:bookmarkStart w:id="6" w:name="_Toc210939261"/>
      <w:bookmarkEnd w:id="5"/>
      <w:r>
        <w:rPr>
          <w:highlight w:val="yellow"/>
        </w:rPr>
        <w:lastRenderedPageBreak/>
        <w:t>C</w:t>
      </w:r>
      <w:r w:rsidR="00CB7D3F">
        <w:rPr>
          <w:highlight w:val="yellow"/>
        </w:rPr>
        <w:t>. Stack Operations</w:t>
      </w:r>
      <w:bookmarkEnd w:id="6"/>
    </w:p>
    <w:p w14:paraId="16092786" w14:textId="77777777" w:rsidR="00927F47" w:rsidRPr="00927F47" w:rsidRDefault="00927F47" w:rsidP="00C310D4">
      <w:pPr>
        <w:rPr>
          <w:b/>
        </w:rPr>
      </w:pPr>
      <w:r w:rsidRPr="00927F47">
        <w:rPr>
          <w:b/>
        </w:rPr>
        <w:t>Polarization=&gt;Display Stack Operation Panel</w:t>
      </w:r>
    </w:p>
    <w:p w14:paraId="783DEFEE" w14:textId="77777777" w:rsidR="00DC5B61" w:rsidRDefault="00C310D4" w:rsidP="00C310D4">
      <w:r>
        <w:t>The Stack Operations panel</w:t>
      </w:r>
      <w:r w:rsidR="00CB7D3F">
        <w:t xml:space="preserve"> </w:t>
      </w:r>
      <w:r>
        <w:t>offers</w:t>
      </w:r>
      <w:r w:rsidR="00CB7D3F">
        <w:t xml:space="preserve"> </w:t>
      </w:r>
      <w:r>
        <w:t xml:space="preserve">some basic operations on stacks: setting an ROI, cropping, and rotating. Setting an ROI from this panel achieves the same effect as the procedure described in section </w:t>
      </w:r>
      <w:hyperlink w:anchor="H" w:history="1">
        <w:r w:rsidRPr="00C310D4">
          <w:rPr>
            <w:rStyle w:val="Hyperlink"/>
          </w:rPr>
          <w:t>H</w:t>
        </w:r>
      </w:hyperlink>
      <w:r>
        <w:t xml:space="preserve"> step </w:t>
      </w:r>
      <w:hyperlink w:anchor="H_choose_ROI" w:history="1">
        <w:r w:rsidRPr="00C310D4">
          <w:rPr>
            <w:rStyle w:val="Hyperlink"/>
          </w:rPr>
          <w:t>20</w:t>
        </w:r>
      </w:hyperlink>
      <w:r w:rsidR="005D1723">
        <w:t xml:space="preserve"> – the ROI will be a rectangle, with bounds defined by the text boxes </w:t>
      </w:r>
      <w:r w:rsidR="005D1723" w:rsidRPr="005D1723">
        <w:rPr>
          <w:b/>
        </w:rPr>
        <w:t>left</w:t>
      </w:r>
      <w:r w:rsidR="005D1723">
        <w:t xml:space="preserve">, </w:t>
      </w:r>
      <w:r w:rsidR="005D1723" w:rsidRPr="005D1723">
        <w:rPr>
          <w:b/>
        </w:rPr>
        <w:t>right</w:t>
      </w:r>
      <w:r w:rsidR="005D1723">
        <w:t xml:space="preserve">, </w:t>
      </w:r>
      <w:r w:rsidR="005D1723" w:rsidRPr="005D1723">
        <w:rPr>
          <w:b/>
        </w:rPr>
        <w:t>bottom</w:t>
      </w:r>
      <w:r w:rsidR="005D1723">
        <w:t xml:space="preserve">, and </w:t>
      </w:r>
      <w:r w:rsidR="005D1723" w:rsidRPr="005D1723">
        <w:rPr>
          <w:b/>
        </w:rPr>
        <w:t>top</w:t>
      </w:r>
      <w:r w:rsidR="005D1723">
        <w:t>.</w:t>
      </w:r>
      <w:r w:rsidR="00E70152">
        <w:t xml:space="preserve"> The </w:t>
      </w:r>
      <w:r w:rsidR="00E70152">
        <w:rPr>
          <w:b/>
        </w:rPr>
        <w:t>Crop Stack</w:t>
      </w:r>
      <w:r w:rsidR="00E70152">
        <w:t xml:space="preserve"> button crops out everything not in the current rectangular ROI</w:t>
      </w:r>
      <w:r w:rsidR="008342C8">
        <w:t xml:space="preserve"> and copies the ROI into</w:t>
      </w:r>
      <w:r w:rsidR="00E70152">
        <w:t xml:space="preserve"> a new stack called “&lt;</w:t>
      </w:r>
      <w:proofErr w:type="spellStart"/>
      <w:r w:rsidR="00E70152">
        <w:t>stackname</w:t>
      </w:r>
      <w:proofErr w:type="spellEnd"/>
      <w:r w:rsidR="00E70152">
        <w:t>&gt;_</w:t>
      </w:r>
      <w:proofErr w:type="spellStart"/>
      <w:r w:rsidR="00E70152">
        <w:t>crp</w:t>
      </w:r>
      <w:proofErr w:type="spellEnd"/>
      <w:r w:rsidR="00E70152">
        <w:t>”.</w:t>
      </w:r>
    </w:p>
    <w:p w14:paraId="7B2A7CC3" w14:textId="3EACDD22" w:rsidR="00DC5B61" w:rsidRDefault="005948DC" w:rsidP="00C310D4">
      <w:r>
        <w:rPr>
          <w:noProof/>
        </w:rPr>
        <w:drawing>
          <wp:anchor distT="0" distB="0" distL="114300" distR="114300" simplePos="0" relativeHeight="251680768" behindDoc="0" locked="0" layoutInCell="1" allowOverlap="1" wp14:anchorId="35B15056" wp14:editId="668C18A0">
            <wp:simplePos x="0" y="0"/>
            <wp:positionH relativeFrom="column">
              <wp:posOffset>2720975</wp:posOffset>
            </wp:positionH>
            <wp:positionV relativeFrom="paragraph">
              <wp:posOffset>102870</wp:posOffset>
            </wp:positionV>
            <wp:extent cx="3108960" cy="1598295"/>
            <wp:effectExtent l="0" t="0" r="0" b="0"/>
            <wp:wrapSquare wrapText="bothSides"/>
            <wp:docPr id="434412247" name="Pictur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0"/>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08960" cy="15982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01360F" w14:textId="77777777" w:rsidR="00EB0BF0" w:rsidRPr="00EB0BF0" w:rsidRDefault="00EB0BF0" w:rsidP="00C310D4">
      <w:r>
        <w:t xml:space="preserve">The </w:t>
      </w:r>
      <w:r>
        <w:rPr>
          <w:b/>
        </w:rPr>
        <w:t>Rotate Stack</w:t>
      </w:r>
      <w:r>
        <w:t xml:space="preserve"> button rotates the current stack counter-clockwise by the given angle. Doing this creates a new stack called “&lt;</w:t>
      </w:r>
      <w:proofErr w:type="spellStart"/>
      <w:r>
        <w:t>stackname</w:t>
      </w:r>
      <w:proofErr w:type="spellEnd"/>
      <w:r>
        <w:t>&gt;_rot</w:t>
      </w:r>
      <w:r w:rsidR="004F008B">
        <w:t>_</w:t>
      </w:r>
      <w:r>
        <w:t>&lt;angle&gt;”. Note that the new stack is always twice as big as the previous stack</w:t>
      </w:r>
      <w:r w:rsidR="004F008B">
        <w:t xml:space="preserve"> in both the x and y dimensions, regardless of the angle of rotation.</w:t>
      </w:r>
    </w:p>
    <w:p w14:paraId="5183A29B" w14:textId="77777777" w:rsidR="00E70152" w:rsidRDefault="00E70152" w:rsidP="00C310D4"/>
    <w:p w14:paraId="42020740" w14:textId="77777777" w:rsidR="00C310D4" w:rsidRPr="00CB7D3F" w:rsidRDefault="00E70152" w:rsidP="00DC5B61">
      <w:r>
        <w:t xml:space="preserve">Note: changing the values in the text boxes without clicking </w:t>
      </w:r>
      <w:r>
        <w:rPr>
          <w:b/>
        </w:rPr>
        <w:t>Set ROI</w:t>
      </w:r>
      <w:r>
        <w:t xml:space="preserve"> may cause undefined behavior </w:t>
      </w:r>
      <w:r w:rsidR="009E7142">
        <w:t>for other procedures, since these text boxes</w:t>
      </w:r>
      <w:r>
        <w:t xml:space="preserve"> change the values of global variables.</w:t>
      </w:r>
    </w:p>
    <w:p w14:paraId="62DCEE27" w14:textId="77777777" w:rsidR="00CB7D3F" w:rsidRDefault="00CB7D3F" w:rsidP="00B66EB3">
      <w:pPr>
        <w:ind w:left="426" w:hanging="426"/>
        <w:rPr>
          <w:highlight w:val="yellow"/>
          <w:u w:val="single"/>
        </w:rPr>
      </w:pPr>
    </w:p>
    <w:p w14:paraId="50A92815" w14:textId="0256AAE3" w:rsidR="00B66EB3" w:rsidRPr="001D0E95" w:rsidRDefault="00FB450D" w:rsidP="00480B0D">
      <w:pPr>
        <w:pStyle w:val="Heading1"/>
      </w:pPr>
      <w:bookmarkStart w:id="7" w:name="_Toc210939262"/>
      <w:r>
        <w:rPr>
          <w:highlight w:val="yellow"/>
        </w:rPr>
        <w:t>D</w:t>
      </w:r>
      <w:r w:rsidR="00B66EB3" w:rsidRPr="001D0E95">
        <w:rPr>
          <w:highlight w:val="yellow"/>
        </w:rPr>
        <w:t>. Quick single-pixel spectroscopy</w:t>
      </w:r>
      <w:bookmarkEnd w:id="7"/>
    </w:p>
    <w:p w14:paraId="04738646" w14:textId="77777777" w:rsidR="00B66EB3" w:rsidRDefault="00B66EB3" w:rsidP="00B66EB3">
      <w:pPr>
        <w:ind w:left="426" w:hanging="426"/>
      </w:pPr>
      <w:r>
        <w:t xml:space="preserve">Skip </w:t>
      </w:r>
      <w:r w:rsidR="008E1042">
        <w:t>steps</w:t>
      </w:r>
      <w:r>
        <w:t xml:space="preserve"> 1-</w:t>
      </w:r>
      <w:r w:rsidR="00C529F7">
        <w:t xml:space="preserve">5 </w:t>
      </w:r>
      <w:r>
        <w:t xml:space="preserve">below if you already have a </w:t>
      </w:r>
      <w:hyperlink w:anchor="StackBrowser" w:history="1">
        <w:r w:rsidR="00300954" w:rsidRPr="000C5B88">
          <w:rPr>
            <w:rStyle w:val="Hyperlink"/>
            <w:color w:val="984806"/>
            <w:u w:val="none"/>
          </w:rPr>
          <w:t>Stack Browser</w:t>
        </w:r>
      </w:hyperlink>
      <w:r>
        <w:t xml:space="preserve"> window on your screen.</w:t>
      </w:r>
    </w:p>
    <w:p w14:paraId="5EF2DA55" w14:textId="77777777" w:rsidR="00B66EB3" w:rsidRDefault="00B66EB3" w:rsidP="009D4B8C">
      <w:pPr>
        <w:widowControl w:val="0"/>
        <w:ind w:left="360" w:hanging="360"/>
        <w:jc w:val="both"/>
      </w:pPr>
      <w:r>
        <w:t>1.</w:t>
      </w:r>
      <w:r w:rsidR="00D24FB6">
        <w:tab/>
      </w:r>
      <w:r>
        <w:rPr>
          <w:rFonts w:hint="eastAsia"/>
        </w:rPr>
        <w:t>Start Igor 6.</w:t>
      </w:r>
      <w:r w:rsidR="00A47C01">
        <w:t>3</w:t>
      </w:r>
    </w:p>
    <w:p w14:paraId="25AEE3D8" w14:textId="77777777" w:rsidR="00B66EB3" w:rsidRPr="00DB1FB9" w:rsidRDefault="00B66EB3" w:rsidP="009D4B8C">
      <w:pPr>
        <w:ind w:left="360" w:hanging="360"/>
      </w:pPr>
      <w:r>
        <w:t>2.</w:t>
      </w:r>
      <w:r>
        <w:tab/>
        <w:t>I</w:t>
      </w:r>
      <w:r w:rsidRPr="00DB1FB9">
        <w:t>n the “Spectra” menu, select “Load Spectrum Analysis Package”. The SPHINX menu appear</w:t>
      </w:r>
      <w:r>
        <w:t>s</w:t>
      </w:r>
      <w:r w:rsidRPr="00DB1FB9">
        <w:t>, and this you will use to do many of the spectromicroscopy analyses.</w:t>
      </w:r>
    </w:p>
    <w:p w14:paraId="41679DB3" w14:textId="77777777" w:rsidR="00B66EB3" w:rsidRDefault="009D4B8C" w:rsidP="009D4B8C">
      <w:pPr>
        <w:ind w:left="360" w:hanging="360"/>
      </w:pPr>
      <w:r>
        <w:t>3.</w:t>
      </w:r>
      <w:r w:rsidR="00B66EB3" w:rsidRPr="00DB1FB9">
        <w:tab/>
        <w:t>SPHINX</w:t>
      </w:r>
      <w:r w:rsidR="00A270BC">
        <w:t xml:space="preserve"> =&gt;</w:t>
      </w:r>
      <w:r w:rsidR="00B66EB3" w:rsidRPr="00DB1FB9">
        <w:t xml:space="preserve"> </w:t>
      </w:r>
      <w:r w:rsidR="00C529F7">
        <w:t>Stacks</w:t>
      </w:r>
      <w:r w:rsidR="00A270BC">
        <w:t xml:space="preserve"> =&gt;</w:t>
      </w:r>
      <w:r w:rsidR="00B66EB3" w:rsidRPr="00DB1FB9">
        <w:t xml:space="preserve"> </w:t>
      </w:r>
      <w:r w:rsidR="00B66EB3">
        <w:rPr>
          <w:rFonts w:hint="eastAsia"/>
        </w:rPr>
        <w:t>Load TIFF Stack</w:t>
      </w:r>
      <w:r w:rsidR="008F254B">
        <w:t xml:space="preserve"> (or see </w:t>
      </w:r>
      <w:hyperlink w:anchor="B" w:history="1">
        <w:r w:rsidR="008F254B" w:rsidRPr="008F254B">
          <w:rPr>
            <w:rStyle w:val="Hyperlink"/>
          </w:rPr>
          <w:t>B</w:t>
        </w:r>
      </w:hyperlink>
      <w:r w:rsidR="008F254B">
        <w:t xml:space="preserve"> to create a new stack)</w:t>
      </w:r>
    </w:p>
    <w:p w14:paraId="3F19B9C3" w14:textId="77777777" w:rsidR="00B66EB3" w:rsidRDefault="00B66EB3" w:rsidP="009D4B8C">
      <w:pPr>
        <w:ind w:left="360" w:hanging="360"/>
      </w:pPr>
      <w:r>
        <w:t>4.</w:t>
      </w:r>
      <w:r w:rsidR="009D4B8C">
        <w:tab/>
      </w:r>
      <w:r>
        <w:t>Give a short name to the imported stack (</w:t>
      </w:r>
      <w:hyperlink w:anchor="short" w:history="1">
        <w:r w:rsidRPr="009B794D">
          <w:rPr>
            <w:rStyle w:val="Hyperlink"/>
          </w:rPr>
          <w:t>short name issue</w:t>
        </w:r>
      </w:hyperlink>
      <w:r>
        <w:t>)</w:t>
      </w:r>
    </w:p>
    <w:p w14:paraId="58F85098" w14:textId="77777777" w:rsidR="00B66EB3" w:rsidRDefault="00C529F7" w:rsidP="009D4B8C">
      <w:pPr>
        <w:ind w:left="360" w:hanging="360"/>
      </w:pPr>
      <w:r>
        <w:t>5</w:t>
      </w:r>
      <w:r w:rsidR="009D4B8C">
        <w:t>.</w:t>
      </w:r>
      <w:r w:rsidR="009D4B8C">
        <w:tab/>
      </w:r>
      <w:r w:rsidR="00B66EB3">
        <w:rPr>
          <w:rFonts w:hint="eastAsia"/>
        </w:rPr>
        <w:t xml:space="preserve">You will see a new window </w:t>
      </w:r>
      <w:r w:rsidR="00B66EB3">
        <w:t>“</w:t>
      </w:r>
      <w:hyperlink w:anchor="StackBrowser" w:history="1">
        <w:r w:rsidR="00300954" w:rsidRPr="000C5B88">
          <w:rPr>
            <w:rStyle w:val="Hyperlink"/>
            <w:color w:val="984806"/>
            <w:u w:val="none"/>
          </w:rPr>
          <w:t>Stack Browser</w:t>
        </w:r>
      </w:hyperlink>
      <w:r w:rsidR="00B66EB3">
        <w:t>”</w:t>
      </w:r>
      <w:r w:rsidR="00B66EB3">
        <w:rPr>
          <w:rFonts w:hint="eastAsia"/>
        </w:rPr>
        <w:t>.</w:t>
      </w:r>
    </w:p>
    <w:p w14:paraId="4938C07E" w14:textId="77777777" w:rsidR="00B66EB3" w:rsidRDefault="00B66EB3" w:rsidP="00B66EB3">
      <w:pPr>
        <w:widowControl w:val="0"/>
        <w:ind w:left="284" w:hanging="284"/>
        <w:jc w:val="both"/>
      </w:pPr>
    </w:p>
    <w:p w14:paraId="213D837B" w14:textId="49C90EC5" w:rsidR="00B66EB3" w:rsidRDefault="005948DC" w:rsidP="00BC1C35">
      <w:pPr>
        <w:widowControl w:val="0"/>
        <w:ind w:left="360" w:hanging="360"/>
        <w:jc w:val="both"/>
      </w:pPr>
      <w:r>
        <w:rPr>
          <w:noProof/>
        </w:rPr>
        <w:lastRenderedPageBreak/>
        <w:drawing>
          <wp:anchor distT="0" distB="0" distL="114300" distR="114300" simplePos="0" relativeHeight="251650048" behindDoc="0" locked="0" layoutInCell="1" allowOverlap="1" wp14:anchorId="22C1D0ED" wp14:editId="1CF9BC77">
            <wp:simplePos x="0" y="0"/>
            <wp:positionH relativeFrom="column">
              <wp:posOffset>3073400</wp:posOffset>
            </wp:positionH>
            <wp:positionV relativeFrom="paragraph">
              <wp:posOffset>80010</wp:posOffset>
            </wp:positionV>
            <wp:extent cx="2882900" cy="5740400"/>
            <wp:effectExtent l="0" t="0" r="0" b="0"/>
            <wp:wrapSquare wrapText="bothSides"/>
            <wp:docPr id="1577440274"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82900" cy="574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C529F7">
        <w:t>6</w:t>
      </w:r>
      <w:r w:rsidR="009D4B8C">
        <w:t>.</w:t>
      </w:r>
      <w:r w:rsidR="009D4B8C">
        <w:tab/>
      </w:r>
      <w:r w:rsidR="00B66EB3" w:rsidRPr="00DB1FB9">
        <w:t>I</w:t>
      </w:r>
      <w:r w:rsidR="00B66EB3">
        <w:t>n the “E</w:t>
      </w:r>
      <w:r w:rsidR="00B66EB3" w:rsidRPr="00DB1FB9">
        <w:t>nergy axis” area, press the “Load”</w:t>
      </w:r>
      <w:r w:rsidR="00B66EB3">
        <w:t xml:space="preserve"> button to load the </w:t>
      </w:r>
      <w:r w:rsidR="00AC7BED">
        <w:t>axis (</w:t>
      </w:r>
      <w:r w:rsidR="00B66EB3">
        <w:t>.</w:t>
      </w:r>
      <w:proofErr w:type="spellStart"/>
      <w:r w:rsidR="00B66EB3">
        <w:t>dat</w:t>
      </w:r>
      <w:proofErr w:type="spellEnd"/>
      <w:r w:rsidR="00AC7BED">
        <w:t xml:space="preserve"> or .txt)</w:t>
      </w:r>
      <w:r w:rsidR="00B66EB3">
        <w:t xml:space="preserve"> file</w:t>
      </w:r>
      <w:r w:rsidR="00B66EB3">
        <w:rPr>
          <w:rFonts w:hint="eastAsia"/>
        </w:rPr>
        <w:t>.</w:t>
      </w:r>
      <w:r w:rsidR="00B66EB3">
        <w:t xml:space="preserve"> The energy steps need not be all identical, multiple energy steps across the range are fine.</w:t>
      </w:r>
    </w:p>
    <w:p w14:paraId="4FE9DA21" w14:textId="77777777" w:rsidR="00B66EB3" w:rsidRDefault="00C529F7" w:rsidP="00BC1C35">
      <w:pPr>
        <w:widowControl w:val="0"/>
        <w:ind w:left="360" w:hanging="360"/>
        <w:jc w:val="both"/>
      </w:pPr>
      <w:r>
        <w:t>7</w:t>
      </w:r>
      <w:r w:rsidR="009D4B8C">
        <w:t>.</w:t>
      </w:r>
      <w:r w:rsidR="009D4B8C">
        <w:tab/>
      </w:r>
      <w:r w:rsidR="00B66EB3">
        <w:t xml:space="preserve">Move the red circular cursor on the image, and automatically the spectrum from that pixel will appear below, in the </w:t>
      </w:r>
      <w:hyperlink w:anchor="StackBrowser" w:history="1">
        <w:r w:rsidR="00300954" w:rsidRPr="000C5B88">
          <w:rPr>
            <w:rStyle w:val="Hyperlink"/>
            <w:color w:val="984806"/>
            <w:u w:val="none"/>
          </w:rPr>
          <w:t>Stack Browser</w:t>
        </w:r>
      </w:hyperlink>
      <w:r w:rsidR="00B66EB3">
        <w:t xml:space="preserve"> window. Move the cursor around with the mouse or the arrows on the keyboard to watch the spectra change. If the image window is not activated (yellow outline) you will not see the spectrum change with position. Simply click on the image and it will be </w:t>
      </w:r>
      <w:proofErr w:type="gramStart"/>
      <w:r w:rsidR="00B66EB3">
        <w:t>act</w:t>
      </w:r>
      <w:r w:rsidR="00BC1C35">
        <w:t>ivated, and</w:t>
      </w:r>
      <w:proofErr w:type="gramEnd"/>
      <w:r w:rsidR="00BC1C35">
        <w:t xml:space="preserve"> outlined in yellow.</w:t>
      </w:r>
    </w:p>
    <w:p w14:paraId="5961F2A9" w14:textId="77777777" w:rsidR="00B66EB3" w:rsidRDefault="00C529F7" w:rsidP="00BC1C35">
      <w:pPr>
        <w:widowControl w:val="0"/>
        <w:ind w:left="360" w:hanging="360"/>
        <w:jc w:val="both"/>
      </w:pPr>
      <w:r>
        <w:t>8</w:t>
      </w:r>
      <w:r w:rsidR="009D4B8C">
        <w:t>.</w:t>
      </w:r>
      <w:r w:rsidR="009D4B8C">
        <w:tab/>
      </w:r>
      <w:r w:rsidR="00B66EB3">
        <w:t>If your spectra look upside down, check the</w:t>
      </w:r>
      <w:r w:rsidR="00B66EB3">
        <w:rPr>
          <w:rFonts w:hint="eastAsia"/>
        </w:rPr>
        <w:t xml:space="preserve"> </w:t>
      </w:r>
      <w:r w:rsidR="00B66EB3">
        <w:t>“</w:t>
      </w:r>
      <w:r w:rsidR="00B66EB3">
        <w:rPr>
          <w:rFonts w:hint="eastAsia"/>
        </w:rPr>
        <w:t>Invert Spectra</w:t>
      </w:r>
      <w:r w:rsidR="00B66EB3">
        <w:t>” button.</w:t>
      </w:r>
    </w:p>
    <w:p w14:paraId="1DA732F6" w14:textId="77777777" w:rsidR="009D4B8C" w:rsidRDefault="00C529F7" w:rsidP="00F3776D">
      <w:pPr>
        <w:widowControl w:val="0"/>
        <w:ind w:left="360" w:hanging="360"/>
        <w:jc w:val="both"/>
      </w:pPr>
      <w:r>
        <w:t>9</w:t>
      </w:r>
      <w:r w:rsidR="00F3776D">
        <w:t>.</w:t>
      </w:r>
      <w:r w:rsidR="00F3776D">
        <w:tab/>
      </w:r>
      <w:r w:rsidR="00B66EB3">
        <w:t>Check the</w:t>
      </w:r>
      <w:r w:rsidR="00B66EB3">
        <w:rPr>
          <w:rFonts w:hint="eastAsia"/>
        </w:rPr>
        <w:t xml:space="preserve"> </w:t>
      </w:r>
      <w:r w:rsidR="00B66EB3">
        <w:t>“</w:t>
      </w:r>
      <w:r w:rsidR="00B66EB3">
        <w:rPr>
          <w:rFonts w:hint="eastAsia"/>
        </w:rPr>
        <w:t xml:space="preserve">Linear </w:t>
      </w:r>
      <w:r w:rsidR="00B66EB3">
        <w:t>BG” box to subtract a linear background in the displayed spectrum</w:t>
      </w:r>
      <w:r w:rsidR="00B66EB3">
        <w:rPr>
          <w:rFonts w:hint="eastAsia"/>
        </w:rPr>
        <w:t>.</w:t>
      </w:r>
      <w:r w:rsidR="00B66EB3">
        <w:t xml:space="preserve"> Move</w:t>
      </w:r>
      <w:r w:rsidR="00B66EB3">
        <w:rPr>
          <w:rFonts w:hint="eastAsia"/>
        </w:rPr>
        <w:t xml:space="preserve"> the positions of the two cursors (red and green</w:t>
      </w:r>
      <w:r w:rsidR="00B66EB3">
        <w:t xml:space="preserve"> cursors in the spectrum window</w:t>
      </w:r>
      <w:r w:rsidR="00B66EB3">
        <w:rPr>
          <w:rFonts w:hint="eastAsia"/>
        </w:rPr>
        <w:t xml:space="preserve">) to </w:t>
      </w:r>
      <w:r w:rsidR="00B66EB3">
        <w:t xml:space="preserve">determine the region in which to fit the linear background (this is usually, but not always, in the pre-edge region of the spectrum). Go back to the image, click on it and move up and down to watch the spectrum change and BG subtracted in real time. If the spectra are noisy, you can bin multiple pixels </w:t>
      </w:r>
      <w:proofErr w:type="gramStart"/>
      <w:r w:rsidR="00B66EB3">
        <w:t>together, and</w:t>
      </w:r>
      <w:proofErr w:type="gramEnd"/>
      <w:r w:rsidR="00B66EB3">
        <w:t xml:space="preserve"> still get real-time spectroscopy. In the image on the </w:t>
      </w:r>
      <w:proofErr w:type="gramStart"/>
      <w:r w:rsidR="00B66EB3">
        <w:t>right</w:t>
      </w:r>
      <w:proofErr w:type="gramEnd"/>
      <w:r w:rsidR="00B66EB3">
        <w:t xml:space="preserve"> I binned 7, which means that the spectrum was extracted from a 7x7 pixel region. By doing this, you obviously lose spatial </w:t>
      </w:r>
      <w:proofErr w:type="gramStart"/>
      <w:r w:rsidR="00B66EB3">
        <w:t>resolution, but</w:t>
      </w:r>
      <w:proofErr w:type="gramEnd"/>
      <w:r w:rsidR="00B66EB3">
        <w:t xml:space="preserve"> gain in signal/noise ratio. Use when appropriate.</w:t>
      </w:r>
    </w:p>
    <w:p w14:paraId="325ABA9F" w14:textId="77777777" w:rsidR="00A6348A" w:rsidRDefault="00A6348A" w:rsidP="00F3776D">
      <w:pPr>
        <w:widowControl w:val="0"/>
        <w:ind w:left="360" w:hanging="360"/>
        <w:jc w:val="both"/>
      </w:pPr>
    </w:p>
    <w:p w14:paraId="5DB62287" w14:textId="77777777" w:rsidR="00B66EB3" w:rsidRDefault="00B66EB3" w:rsidP="0013783B">
      <w:pPr>
        <w:widowControl w:val="0"/>
        <w:ind w:left="270" w:hanging="270"/>
        <w:jc w:val="both"/>
      </w:pPr>
      <w:hyperlink w:anchor="top" w:history="1">
        <w:r w:rsidRPr="009B794D">
          <w:rPr>
            <w:rStyle w:val="Hyperlink"/>
          </w:rPr>
          <w:t>back to top</w:t>
        </w:r>
      </w:hyperlink>
    </w:p>
    <w:p w14:paraId="2F577ACC" w14:textId="77777777" w:rsidR="00CB5802" w:rsidRDefault="00CB5802" w:rsidP="00B66EB3">
      <w:pPr>
        <w:rPr>
          <w:highlight w:val="yellow"/>
          <w:u w:val="single"/>
        </w:rPr>
      </w:pPr>
      <w:bookmarkStart w:id="8" w:name="D"/>
      <w:bookmarkEnd w:id="8"/>
    </w:p>
    <w:p w14:paraId="4A0EB136" w14:textId="126DBDE4" w:rsidR="00B66EB3" w:rsidRDefault="00FB450D" w:rsidP="00480B0D">
      <w:pPr>
        <w:pStyle w:val="Heading1"/>
        <w:rPr>
          <w:highlight w:val="yellow"/>
        </w:rPr>
      </w:pPr>
      <w:bookmarkStart w:id="9" w:name="_Toc210939263"/>
      <w:r>
        <w:rPr>
          <w:highlight w:val="yellow"/>
        </w:rPr>
        <w:t>E</w:t>
      </w:r>
      <w:r w:rsidR="00B66EB3">
        <w:rPr>
          <w:highlight w:val="yellow"/>
        </w:rPr>
        <w:t>. Detailed Single-pixel or Line-of-pixels Analysis</w:t>
      </w:r>
      <w:bookmarkEnd w:id="9"/>
    </w:p>
    <w:p w14:paraId="30B13AF0" w14:textId="77777777" w:rsidR="00B66EB3" w:rsidRDefault="00B66EB3" w:rsidP="00B66EB3">
      <w:pPr>
        <w:ind w:left="426" w:hanging="426"/>
      </w:pPr>
      <w:r>
        <w:t xml:space="preserve">Skip </w:t>
      </w:r>
      <w:r w:rsidR="00A66027">
        <w:t>steps</w:t>
      </w:r>
      <w:r>
        <w:t xml:space="preserve"> 1-</w:t>
      </w:r>
      <w:r w:rsidR="00C529F7">
        <w:t xml:space="preserve">5 </w:t>
      </w:r>
      <w:r>
        <w:t>below if you already have a “</w:t>
      </w:r>
      <w:hyperlink w:anchor="StackBrowser" w:history="1">
        <w:r w:rsidR="00300954" w:rsidRPr="000C5B88">
          <w:rPr>
            <w:rStyle w:val="Hyperlink"/>
            <w:color w:val="984806"/>
            <w:u w:val="none"/>
          </w:rPr>
          <w:t>Stack Browser</w:t>
        </w:r>
      </w:hyperlink>
      <w:r>
        <w:t>” window on your screen.</w:t>
      </w:r>
    </w:p>
    <w:p w14:paraId="1A2EC642" w14:textId="77777777" w:rsidR="00B66EB3" w:rsidRDefault="00B66EB3" w:rsidP="00BF462D">
      <w:pPr>
        <w:widowControl w:val="0"/>
        <w:ind w:left="360" w:hanging="360"/>
        <w:jc w:val="both"/>
      </w:pPr>
      <w:r>
        <w:t>1.</w:t>
      </w:r>
      <w:r w:rsidR="00D24FB6">
        <w:tab/>
      </w:r>
      <w:r>
        <w:rPr>
          <w:rFonts w:hint="eastAsia"/>
        </w:rPr>
        <w:t>Start Igor 6.</w:t>
      </w:r>
      <w:r w:rsidR="00C529F7">
        <w:t>3</w:t>
      </w:r>
    </w:p>
    <w:p w14:paraId="0F7886E1" w14:textId="77777777" w:rsidR="00B66EB3" w:rsidRPr="00DB1FB9" w:rsidRDefault="00B66EB3" w:rsidP="00BF462D">
      <w:pPr>
        <w:ind w:left="360" w:hanging="360"/>
      </w:pPr>
      <w:r>
        <w:t>2.</w:t>
      </w:r>
      <w:r>
        <w:tab/>
        <w:t>I</w:t>
      </w:r>
      <w:r w:rsidRPr="00DB1FB9">
        <w:t>n the “Spectra” menu, select “Load Spectrum Analysis Package”. The SPHINX menu appear</w:t>
      </w:r>
      <w:r>
        <w:t>s</w:t>
      </w:r>
      <w:r w:rsidRPr="00DB1FB9">
        <w:t>, and this you will use to do many of the spectromicroscopy analyses.</w:t>
      </w:r>
    </w:p>
    <w:p w14:paraId="1DDB225C" w14:textId="77777777" w:rsidR="00B66EB3" w:rsidRDefault="00B66EB3" w:rsidP="00BF462D">
      <w:pPr>
        <w:ind w:left="360" w:hanging="360"/>
      </w:pPr>
      <w:r w:rsidRPr="00DB1FB9">
        <w:t xml:space="preserve">3. </w:t>
      </w:r>
      <w:r w:rsidRPr="00DB1FB9">
        <w:tab/>
        <w:t>SPHINX</w:t>
      </w:r>
      <w:r w:rsidR="00910959">
        <w:t xml:space="preserve"> =&gt;</w:t>
      </w:r>
      <w:r w:rsidRPr="00DB1FB9">
        <w:t xml:space="preserve"> </w:t>
      </w:r>
      <w:r w:rsidR="00C529F7">
        <w:t>Stacks</w:t>
      </w:r>
      <w:r w:rsidR="00910959">
        <w:t xml:space="preserve"> =&gt;</w:t>
      </w:r>
      <w:r w:rsidRPr="00DB1FB9">
        <w:t xml:space="preserve"> </w:t>
      </w:r>
      <w:r>
        <w:rPr>
          <w:rFonts w:hint="eastAsia"/>
        </w:rPr>
        <w:t>Load TIFF Stack</w:t>
      </w:r>
      <w:r w:rsidR="006B22E8">
        <w:t xml:space="preserve"> (or see </w:t>
      </w:r>
      <w:hyperlink w:anchor="B" w:history="1">
        <w:r w:rsidR="006B22E8" w:rsidRPr="008F254B">
          <w:rPr>
            <w:rStyle w:val="Hyperlink"/>
          </w:rPr>
          <w:t>B</w:t>
        </w:r>
      </w:hyperlink>
      <w:r w:rsidR="006B22E8">
        <w:t xml:space="preserve"> to create a new stack)</w:t>
      </w:r>
    </w:p>
    <w:p w14:paraId="7AC1D4DF" w14:textId="77777777" w:rsidR="00B66EB3" w:rsidRDefault="00B66EB3" w:rsidP="0013783B">
      <w:pPr>
        <w:ind w:left="360" w:hanging="360"/>
      </w:pPr>
      <w:r>
        <w:t>4.</w:t>
      </w:r>
      <w:r w:rsidR="00BF462D">
        <w:tab/>
      </w:r>
      <w:r>
        <w:t>Give a short name to the imported stack (</w:t>
      </w:r>
      <w:hyperlink w:anchor="short" w:history="1">
        <w:r w:rsidRPr="009B794D">
          <w:rPr>
            <w:rStyle w:val="Hyperlink"/>
          </w:rPr>
          <w:t>short name issue</w:t>
        </w:r>
      </w:hyperlink>
      <w:r>
        <w:t>)</w:t>
      </w:r>
    </w:p>
    <w:p w14:paraId="79106AB7" w14:textId="77777777" w:rsidR="00B66EB3" w:rsidRDefault="00C529F7" w:rsidP="00BF462D">
      <w:pPr>
        <w:ind w:left="360" w:hanging="360"/>
      </w:pPr>
      <w:r>
        <w:t>5</w:t>
      </w:r>
      <w:r w:rsidR="00B66EB3">
        <w:t>.</w:t>
      </w:r>
      <w:r w:rsidR="00BF462D">
        <w:tab/>
      </w:r>
      <w:r w:rsidR="00B66EB3">
        <w:rPr>
          <w:rFonts w:hint="eastAsia"/>
        </w:rPr>
        <w:t xml:space="preserve">You will see a new window </w:t>
      </w:r>
      <w:r w:rsidR="00B66EB3">
        <w:t>“</w:t>
      </w:r>
      <w:hyperlink w:anchor="StackBrowser" w:history="1">
        <w:r w:rsidR="00300954" w:rsidRPr="000C5B88">
          <w:rPr>
            <w:rStyle w:val="Hyperlink"/>
            <w:color w:val="984806"/>
            <w:u w:val="none"/>
          </w:rPr>
          <w:t>Stack Browser</w:t>
        </w:r>
      </w:hyperlink>
      <w:r w:rsidR="00B66EB3">
        <w:t>”</w:t>
      </w:r>
      <w:r w:rsidR="00B66EB3">
        <w:rPr>
          <w:rFonts w:hint="eastAsia"/>
        </w:rPr>
        <w:t>.</w:t>
      </w:r>
      <w:r w:rsidR="00B66EB3">
        <w:t xml:space="preserve"> Load the</w:t>
      </w:r>
      <w:r w:rsidR="004E1D45">
        <w:t xml:space="preserve"> axis file</w:t>
      </w:r>
      <w:r w:rsidR="00B66EB3">
        <w:t xml:space="preserve"> </w:t>
      </w:r>
      <w:r w:rsidR="004E1D45">
        <w:t>(</w:t>
      </w:r>
      <w:r w:rsidR="00B66EB3">
        <w:t>.</w:t>
      </w:r>
      <w:proofErr w:type="spellStart"/>
      <w:r w:rsidR="00B66EB3">
        <w:t>dat</w:t>
      </w:r>
      <w:proofErr w:type="spellEnd"/>
      <w:r w:rsidR="004E1D45">
        <w:t xml:space="preserve"> or .txt)</w:t>
      </w:r>
      <w:r w:rsidR="00B66EB3">
        <w:t xml:space="preserve"> file. Invert the spectra (if needed), and subtract a Linear BG.</w:t>
      </w:r>
    </w:p>
    <w:p w14:paraId="05DAEA7E" w14:textId="77777777" w:rsidR="00B66EB3" w:rsidRDefault="00C529F7" w:rsidP="00C529F7">
      <w:pPr>
        <w:ind w:left="360" w:hanging="360"/>
      </w:pPr>
      <w:r>
        <w:lastRenderedPageBreak/>
        <w:t>6</w:t>
      </w:r>
      <w:r w:rsidR="00B66EB3">
        <w:t>.</w:t>
      </w:r>
      <w:r w:rsidR="00B66EB3">
        <w:tab/>
        <w:t xml:space="preserve">For detailed high-resolution analysis of spectra from single pixels, it may be useful to expand a specific portion of the image in the </w:t>
      </w:r>
      <w:hyperlink w:anchor="StackBrowser" w:history="1">
        <w:r w:rsidR="00300954" w:rsidRPr="000C5B88">
          <w:rPr>
            <w:rStyle w:val="Hyperlink"/>
            <w:color w:val="984806"/>
            <w:u w:val="none"/>
          </w:rPr>
          <w:t>Stack Browser</w:t>
        </w:r>
      </w:hyperlink>
      <w:r w:rsidR="00B66EB3">
        <w:t>. To do so, select a square region with the mouse, then click within it, and select “expand”. You can revert to the original size by either the same method but selecting “shrink”, or</w:t>
      </w:r>
      <w:r w:rsidR="001C7692">
        <w:t xml:space="preserve"> pressing </w:t>
      </w:r>
      <w:r w:rsidR="00B66EB3">
        <w:t xml:space="preserve">A. </w:t>
      </w:r>
      <w:bookmarkStart w:id="10" w:name="apple"/>
      <w:bookmarkEnd w:id="10"/>
      <w:r>
        <w:t>If pressing A does not work on a PC, try pressing Ctrl + Alt then Ctrl + A.</w:t>
      </w:r>
    </w:p>
    <w:p w14:paraId="3A628890" w14:textId="77777777" w:rsidR="00B66EB3" w:rsidRDefault="00C529F7" w:rsidP="00B66EB3">
      <w:pPr>
        <w:widowControl w:val="0"/>
        <w:ind w:left="360" w:hanging="360"/>
        <w:jc w:val="both"/>
      </w:pPr>
      <w:r>
        <w:t>7</w:t>
      </w:r>
      <w:r w:rsidR="00B66EB3">
        <w:t>.</w:t>
      </w:r>
      <w:r w:rsidR="00B66EB3">
        <w:tab/>
      </w:r>
      <w:r w:rsidR="00B66EB3">
        <w:rPr>
          <w:rFonts w:hint="eastAsia"/>
        </w:rPr>
        <w:t xml:space="preserve">Change the positions of the </w:t>
      </w:r>
      <w:r w:rsidR="00B66EB3">
        <w:t>red circle cursor to</w:t>
      </w:r>
      <w:r w:rsidR="00B66EB3">
        <w:rPr>
          <w:rFonts w:hint="eastAsia"/>
        </w:rPr>
        <w:t xml:space="preserve"> </w:t>
      </w:r>
      <w:r w:rsidR="00B66EB3">
        <w:t>determine the pixel from which you are extracting a spectrum (move it with the mouse or with the arrow keys)</w:t>
      </w:r>
      <w:r w:rsidR="00B66EB3">
        <w:rPr>
          <w:rFonts w:hint="eastAsia"/>
        </w:rPr>
        <w:t>.</w:t>
      </w:r>
      <w:r w:rsidR="00B66EB3">
        <w:t xml:space="preserve"> Hit key “L” to extract the spectra from each pixel on a line between the red and green cursors, or key “E” to extract the spectrum from the single pixel under the red-circle cursor. The extracted spectrum (or spectra) will appear in the “Data Plotting Panel</w:t>
      </w:r>
      <w:proofErr w:type="gramStart"/>
      <w:r w:rsidR="00B66EB3">
        <w:t>”, and</w:t>
      </w:r>
      <w:proofErr w:type="gramEnd"/>
      <w:r w:rsidR="00B66EB3">
        <w:t xml:space="preserve"> will have the coordinates of the pixel from which it was extracted. </w:t>
      </w:r>
      <w:bookmarkStart w:id="11" w:name="whyshort"/>
      <w:bookmarkEnd w:id="11"/>
      <w:r w:rsidR="00B66EB3" w:rsidRPr="009B794D">
        <w:rPr>
          <w:b/>
        </w:rPr>
        <w:t>This is why the file name for the stack had to be very short</w:t>
      </w:r>
      <w:r w:rsidR="00B66EB3">
        <w:t xml:space="preserve">, otherwise the file names become very long, and Igor can’t manage them. These file names will become even </w:t>
      </w:r>
      <w:r w:rsidR="00DA28A6">
        <w:t>longer when you normalize them.</w:t>
      </w:r>
    </w:p>
    <w:p w14:paraId="711DDD44" w14:textId="77777777" w:rsidR="00B66EB3" w:rsidRDefault="00C529F7" w:rsidP="00B66EB3">
      <w:pPr>
        <w:widowControl w:val="0"/>
        <w:ind w:left="360" w:hanging="360"/>
        <w:jc w:val="both"/>
      </w:pPr>
      <w:r>
        <w:t>8</w:t>
      </w:r>
      <w:r w:rsidR="00B66EB3">
        <w:t>.</w:t>
      </w:r>
      <w:r w:rsidR="00B66EB3">
        <w:tab/>
        <w:t xml:space="preserve">Note that the spectrum (or spectra) is not save. It is “adopted”. </w:t>
      </w:r>
      <w:r w:rsidR="00B66EB3" w:rsidRPr="006F40A8">
        <w:t>“</w:t>
      </w:r>
      <w:r w:rsidR="00B66EB3" w:rsidRPr="00CF0273">
        <w:rPr>
          <w:b/>
        </w:rPr>
        <w:t>Adopting</w:t>
      </w:r>
      <w:r w:rsidR="00B66EB3" w:rsidRPr="006F40A8">
        <w:t xml:space="preserve">” a spectrum in Igor means that it goes into the “Data Plotting Panel”. It is not saved until you actively save it to disk, which you can do </w:t>
      </w:r>
      <w:r w:rsidR="00B66EB3">
        <w:t>from the “Data Plotting Panel”.</w:t>
      </w:r>
    </w:p>
    <w:p w14:paraId="21BE7B8E" w14:textId="646866AB" w:rsidR="00B66EB3" w:rsidRDefault="005948DC" w:rsidP="00B66EB3">
      <w:pPr>
        <w:widowControl w:val="0"/>
        <w:ind w:left="360" w:hanging="360"/>
        <w:jc w:val="center"/>
      </w:pPr>
      <w:r w:rsidRPr="00DB3547">
        <w:rPr>
          <w:noProof/>
        </w:rPr>
        <w:drawing>
          <wp:inline distT="0" distB="0" distL="0" distR="0" wp14:anchorId="3C322457" wp14:editId="63B1EB70">
            <wp:extent cx="1623695" cy="3197860"/>
            <wp:effectExtent l="0" t="0" r="0" b="0"/>
            <wp:docPr id="541" name="Picture 5" descr="Description: Description: Description: Description: 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Description: Description: Description: Description: Picture 1"/>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23695" cy="3197860"/>
                    </a:xfrm>
                    <a:prstGeom prst="rect">
                      <a:avLst/>
                    </a:prstGeom>
                    <a:noFill/>
                    <a:ln>
                      <a:noFill/>
                    </a:ln>
                  </pic:spPr>
                </pic:pic>
              </a:graphicData>
            </a:graphic>
          </wp:inline>
        </w:drawing>
      </w:r>
      <w:r w:rsidR="00B66EB3">
        <w:t xml:space="preserve">     </w:t>
      </w:r>
      <w:r w:rsidRPr="00DB3547">
        <w:rPr>
          <w:noProof/>
        </w:rPr>
        <w:drawing>
          <wp:inline distT="0" distB="0" distL="0" distR="0" wp14:anchorId="7AF8B330" wp14:editId="06217174">
            <wp:extent cx="1677035" cy="3197860"/>
            <wp:effectExtent l="0" t="0" r="0" b="0"/>
            <wp:docPr id="540" name="Picture 6" descr="Description: Description: Description: Description: 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Description: Description: Description: Description: Picture 3"/>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77035" cy="3197860"/>
                    </a:xfrm>
                    <a:prstGeom prst="rect">
                      <a:avLst/>
                    </a:prstGeom>
                    <a:noFill/>
                    <a:ln>
                      <a:noFill/>
                    </a:ln>
                  </pic:spPr>
                </pic:pic>
              </a:graphicData>
            </a:graphic>
          </wp:inline>
        </w:drawing>
      </w:r>
    </w:p>
    <w:p w14:paraId="2396C82F" w14:textId="77777777" w:rsidR="00B66EB3" w:rsidRDefault="00B66EB3" w:rsidP="00B66EB3">
      <w:pPr>
        <w:widowControl w:val="0"/>
        <w:ind w:left="360" w:hanging="360"/>
        <w:jc w:val="both"/>
      </w:pPr>
      <w:r>
        <w:t>9.</w:t>
      </w:r>
      <w:r>
        <w:tab/>
        <w:t>In the Data Plotting Panel, click “Plot” to plot the selected spectrum, or “Plot All” to show all spectra in the list. If you wish to plot a few, select their name and plot those. Hold the shift key while mouse-clicking to select the names of multiple spectra to plot.</w:t>
      </w:r>
    </w:p>
    <w:p w14:paraId="6A8A857E" w14:textId="77777777" w:rsidR="00B66EB3" w:rsidRDefault="00B66EB3" w:rsidP="00B66EB3">
      <w:pPr>
        <w:widowControl w:val="0"/>
        <w:ind w:left="360" w:hanging="360"/>
        <w:jc w:val="both"/>
      </w:pPr>
    </w:p>
    <w:p w14:paraId="5F302B7B" w14:textId="76EA6D15" w:rsidR="00B66EB3" w:rsidRDefault="005948DC" w:rsidP="00B66EB3">
      <w:pPr>
        <w:ind w:left="360" w:hanging="360"/>
        <w:jc w:val="center"/>
      </w:pPr>
      <w:r w:rsidRPr="00DB3547">
        <w:rPr>
          <w:noProof/>
        </w:rPr>
        <w:lastRenderedPageBreak/>
        <w:drawing>
          <wp:inline distT="0" distB="0" distL="0" distR="0" wp14:anchorId="56650056" wp14:editId="3B4D037E">
            <wp:extent cx="2586990" cy="2630805"/>
            <wp:effectExtent l="0" t="0" r="0" b="0"/>
            <wp:docPr id="539" name="Picture 7" descr="Description: Description: Description: Description: 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Description: Description: Description: Description: Picture 3"/>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86990" cy="2630805"/>
                    </a:xfrm>
                    <a:prstGeom prst="rect">
                      <a:avLst/>
                    </a:prstGeom>
                    <a:noFill/>
                    <a:ln>
                      <a:noFill/>
                    </a:ln>
                  </pic:spPr>
                </pic:pic>
              </a:graphicData>
            </a:graphic>
          </wp:inline>
        </w:drawing>
      </w:r>
    </w:p>
    <w:p w14:paraId="5600FF6C" w14:textId="77777777" w:rsidR="00B66EB3" w:rsidRDefault="00B66EB3" w:rsidP="00B66EB3">
      <w:pPr>
        <w:ind w:left="360" w:hanging="360"/>
      </w:pPr>
    </w:p>
    <w:p w14:paraId="7F53C818" w14:textId="77777777" w:rsidR="00B66EB3" w:rsidRDefault="00B66EB3" w:rsidP="00B66EB3">
      <w:pPr>
        <w:ind w:left="360" w:hanging="360"/>
      </w:pPr>
      <w:r>
        <w:t>10.</w:t>
      </w:r>
      <w:r>
        <w:tab/>
        <w:t xml:space="preserve">In the Plotted Data window, use the “math” tab to adjust and normalize the data as described in </w:t>
      </w:r>
      <w:hyperlink w:anchor="F" w:history="1">
        <w:r w:rsidRPr="00CF0273">
          <w:rPr>
            <w:rStyle w:val="Hyperlink"/>
          </w:rPr>
          <w:t>section F</w:t>
        </w:r>
      </w:hyperlink>
      <w:r>
        <w:t>, steps 8 through 11.</w:t>
      </w:r>
    </w:p>
    <w:p w14:paraId="4C303635" w14:textId="77777777" w:rsidR="00B66EB3" w:rsidRDefault="00B66EB3" w:rsidP="00B66EB3">
      <w:pPr>
        <w:ind w:left="360" w:hanging="360"/>
      </w:pPr>
    </w:p>
    <w:p w14:paraId="709C61E6" w14:textId="77777777" w:rsidR="009D4B8C" w:rsidRDefault="00B66EB3" w:rsidP="00B66EB3">
      <w:pPr>
        <w:ind w:left="360" w:hanging="360"/>
      </w:pPr>
      <w:r>
        <w:t>11.</w:t>
      </w:r>
      <w:r>
        <w:tab/>
        <w:t xml:space="preserve">To do peak fitting of a spectrum go to </w:t>
      </w:r>
      <w:hyperlink w:anchor="G" w:history="1">
        <w:r w:rsidRPr="00CF0273">
          <w:rPr>
            <w:rStyle w:val="Hyperlink"/>
          </w:rPr>
          <w:t>section G</w:t>
        </w:r>
      </w:hyperlink>
      <w:r>
        <w:t>.</w:t>
      </w:r>
    </w:p>
    <w:p w14:paraId="3A649BCE" w14:textId="77777777" w:rsidR="009D4B8C" w:rsidRDefault="009D4B8C" w:rsidP="00B66EB3">
      <w:pPr>
        <w:ind w:left="360" w:hanging="360"/>
      </w:pPr>
    </w:p>
    <w:p w14:paraId="40BA1337" w14:textId="77777777" w:rsidR="00B66EB3" w:rsidRDefault="00B66EB3" w:rsidP="00B66EB3">
      <w:pPr>
        <w:ind w:left="360" w:hanging="360"/>
      </w:pPr>
      <w:hyperlink w:anchor="top" w:history="1">
        <w:r w:rsidRPr="009B794D">
          <w:rPr>
            <w:rStyle w:val="Hyperlink"/>
          </w:rPr>
          <w:t>back to top</w:t>
        </w:r>
      </w:hyperlink>
    </w:p>
    <w:p w14:paraId="3D7FF59B" w14:textId="71A2B789" w:rsidR="00B66EB3" w:rsidRDefault="00144B52" w:rsidP="00480B0D">
      <w:pPr>
        <w:pStyle w:val="Heading1"/>
      </w:pPr>
      <w:bookmarkStart w:id="12" w:name="E"/>
      <w:bookmarkEnd w:id="12"/>
      <w:r>
        <w:rPr>
          <w:highlight w:val="yellow"/>
        </w:rPr>
        <w:br w:type="page"/>
      </w:r>
      <w:bookmarkStart w:id="13" w:name="_Toc210939264"/>
      <w:r w:rsidR="00FB450D">
        <w:rPr>
          <w:highlight w:val="yellow"/>
        </w:rPr>
        <w:lastRenderedPageBreak/>
        <w:t>F</w:t>
      </w:r>
      <w:r w:rsidR="00B66EB3">
        <w:rPr>
          <w:highlight w:val="yellow"/>
        </w:rPr>
        <w:t xml:space="preserve">. </w:t>
      </w:r>
      <w:r w:rsidR="00B66EB3" w:rsidRPr="005C0C27">
        <w:rPr>
          <w:highlight w:val="yellow"/>
        </w:rPr>
        <w:t xml:space="preserve">Extracting spectra </w:t>
      </w:r>
      <w:r w:rsidR="00B66EB3" w:rsidRPr="00CF0273">
        <w:rPr>
          <w:highlight w:val="yellow"/>
        </w:rPr>
        <w:t>from ROIs (and non-quantitative distribution mapping)</w:t>
      </w:r>
      <w:bookmarkEnd w:id="13"/>
      <w:r w:rsidR="00B66EB3">
        <w:t xml:space="preserve"> </w:t>
      </w:r>
    </w:p>
    <w:p w14:paraId="70FDFFDE" w14:textId="77777777" w:rsidR="00B66EB3" w:rsidRPr="006F40A8" w:rsidRDefault="00B66EB3" w:rsidP="00B66EB3">
      <w:r>
        <w:t>(ROI = region of interest)</w:t>
      </w:r>
    </w:p>
    <w:p w14:paraId="5B4DC934" w14:textId="77777777" w:rsidR="00B66EB3" w:rsidRDefault="00B66EB3" w:rsidP="00B66EB3">
      <w:pPr>
        <w:ind w:left="426" w:hanging="426"/>
      </w:pPr>
      <w:r>
        <w:t xml:space="preserve">Skip </w:t>
      </w:r>
      <w:r w:rsidR="00983388">
        <w:t>steps</w:t>
      </w:r>
      <w:r>
        <w:t xml:space="preserve"> 1-</w:t>
      </w:r>
      <w:r w:rsidR="00C529F7">
        <w:t xml:space="preserve">5 </w:t>
      </w:r>
      <w:r>
        <w:t>below if you already have a “</w:t>
      </w:r>
      <w:hyperlink w:anchor="StackBrowser" w:history="1">
        <w:r w:rsidR="00300954" w:rsidRPr="000C5B88">
          <w:rPr>
            <w:rStyle w:val="Hyperlink"/>
            <w:color w:val="984806"/>
            <w:u w:val="none"/>
          </w:rPr>
          <w:t>Stack Browser</w:t>
        </w:r>
      </w:hyperlink>
      <w:r>
        <w:t>” window on your screen.</w:t>
      </w:r>
    </w:p>
    <w:p w14:paraId="522CBCC3" w14:textId="77777777" w:rsidR="00B66EB3" w:rsidRDefault="00B66EB3" w:rsidP="004411A2">
      <w:pPr>
        <w:widowControl w:val="0"/>
        <w:ind w:left="360" w:hanging="360"/>
        <w:jc w:val="both"/>
      </w:pPr>
      <w:r>
        <w:t>1.</w:t>
      </w:r>
      <w:r w:rsidR="00D24FB6">
        <w:tab/>
      </w:r>
      <w:r>
        <w:rPr>
          <w:rFonts w:hint="eastAsia"/>
        </w:rPr>
        <w:t>Start Igor 6.</w:t>
      </w:r>
      <w:r w:rsidR="00F736D7">
        <w:t>3</w:t>
      </w:r>
    </w:p>
    <w:p w14:paraId="19525BC2" w14:textId="77777777" w:rsidR="00B66EB3" w:rsidRPr="00DB1FB9" w:rsidRDefault="00B66EB3" w:rsidP="004411A2">
      <w:pPr>
        <w:ind w:left="360" w:hanging="360"/>
      </w:pPr>
      <w:r>
        <w:t>2.</w:t>
      </w:r>
      <w:r>
        <w:tab/>
        <w:t>I</w:t>
      </w:r>
      <w:r w:rsidRPr="00DB1FB9">
        <w:t>n the “Spectra” menu, select “Load Spectrum Analysis Package”. The SPHINX menu appear</w:t>
      </w:r>
      <w:r>
        <w:t>s</w:t>
      </w:r>
      <w:r w:rsidR="00AD3384">
        <w:t xml:space="preserve">, and </w:t>
      </w:r>
      <w:r w:rsidRPr="00DB1FB9">
        <w:t>you will use</w:t>
      </w:r>
      <w:r w:rsidR="00AD3384">
        <w:t xml:space="preserve"> this</w:t>
      </w:r>
      <w:r w:rsidRPr="00DB1FB9">
        <w:t xml:space="preserve"> to do many of the spectromicroscopy analyses.</w:t>
      </w:r>
    </w:p>
    <w:p w14:paraId="0796EFEE" w14:textId="77777777" w:rsidR="00B66EB3" w:rsidRDefault="0030313D" w:rsidP="004411A2">
      <w:pPr>
        <w:ind w:left="360" w:hanging="360"/>
      </w:pPr>
      <w:r>
        <w:t>3.</w:t>
      </w:r>
      <w:r>
        <w:tab/>
        <w:t>SPHINX =&gt;</w:t>
      </w:r>
      <w:r w:rsidR="00B66EB3" w:rsidRPr="00DB1FB9">
        <w:t xml:space="preserve"> </w:t>
      </w:r>
      <w:r w:rsidR="00C529F7">
        <w:t>Stacks</w:t>
      </w:r>
      <w:r>
        <w:t xml:space="preserve"> =&gt;</w:t>
      </w:r>
      <w:r w:rsidR="00B66EB3" w:rsidRPr="00DB1FB9">
        <w:t xml:space="preserve"> </w:t>
      </w:r>
      <w:r w:rsidR="00B66EB3">
        <w:rPr>
          <w:rFonts w:hint="eastAsia"/>
        </w:rPr>
        <w:t>Load TIFF Stack</w:t>
      </w:r>
      <w:r w:rsidR="000F1295">
        <w:t xml:space="preserve"> (or see </w:t>
      </w:r>
      <w:hyperlink w:anchor="B" w:history="1">
        <w:r w:rsidR="000F1295" w:rsidRPr="008F254B">
          <w:rPr>
            <w:rStyle w:val="Hyperlink"/>
          </w:rPr>
          <w:t>B</w:t>
        </w:r>
      </w:hyperlink>
      <w:r w:rsidR="000F1295">
        <w:t xml:space="preserve"> to create a new stack)</w:t>
      </w:r>
    </w:p>
    <w:p w14:paraId="447F37C1" w14:textId="77777777" w:rsidR="00B66EB3" w:rsidRDefault="00B66EB3" w:rsidP="00F736D7">
      <w:pPr>
        <w:ind w:left="360" w:hanging="360"/>
      </w:pPr>
      <w:r>
        <w:t>4.</w:t>
      </w:r>
      <w:r w:rsidR="004411A2">
        <w:tab/>
      </w:r>
      <w:r>
        <w:t>Give a short name to the imported stack (short name issue)</w:t>
      </w:r>
    </w:p>
    <w:p w14:paraId="5F8ACD17" w14:textId="77777777" w:rsidR="00B66EB3" w:rsidRDefault="0050538A" w:rsidP="004411A2">
      <w:pPr>
        <w:ind w:left="360" w:hanging="360"/>
      </w:pPr>
      <w:r>
        <w:t>5</w:t>
      </w:r>
      <w:r w:rsidR="00B66EB3">
        <w:t>.</w:t>
      </w:r>
      <w:r w:rsidR="00B364D4">
        <w:tab/>
      </w:r>
      <w:r w:rsidR="00B66EB3">
        <w:rPr>
          <w:rFonts w:hint="eastAsia"/>
        </w:rPr>
        <w:t xml:space="preserve">You will see a new window </w:t>
      </w:r>
      <w:r w:rsidR="00B66EB3">
        <w:t>“</w:t>
      </w:r>
      <w:hyperlink w:anchor="StackBrowser" w:history="1">
        <w:r w:rsidR="00300954" w:rsidRPr="000C5B88">
          <w:rPr>
            <w:rStyle w:val="Hyperlink"/>
            <w:color w:val="984806"/>
            <w:u w:val="none"/>
          </w:rPr>
          <w:t>Stack Browser</w:t>
        </w:r>
      </w:hyperlink>
      <w:r w:rsidR="00B66EB3">
        <w:t>”</w:t>
      </w:r>
      <w:r w:rsidR="00B66EB3">
        <w:rPr>
          <w:rFonts w:hint="eastAsia"/>
        </w:rPr>
        <w:t>.</w:t>
      </w:r>
      <w:r w:rsidR="00B66EB3">
        <w:t xml:space="preserve"> Load the .</w:t>
      </w:r>
      <w:proofErr w:type="spellStart"/>
      <w:r w:rsidR="00B66EB3">
        <w:t>dat</w:t>
      </w:r>
      <w:proofErr w:type="spellEnd"/>
      <w:r w:rsidR="00B66EB3">
        <w:t xml:space="preserve"> file. Invert the spectra (if needed), and subtract a Linear BG.</w:t>
      </w:r>
    </w:p>
    <w:p w14:paraId="6AEACD5C" w14:textId="77777777" w:rsidR="00B66EB3" w:rsidRDefault="00B66EB3" w:rsidP="00B66EB3">
      <w:pPr>
        <w:ind w:left="426" w:hanging="426"/>
      </w:pPr>
    </w:p>
    <w:p w14:paraId="4CD532BD" w14:textId="04591A15" w:rsidR="00B66EB3" w:rsidRPr="006F40A8" w:rsidRDefault="005948DC" w:rsidP="00B364D4">
      <w:pPr>
        <w:ind w:left="360" w:hanging="360"/>
      </w:pPr>
      <w:r>
        <w:rPr>
          <w:noProof/>
        </w:rPr>
        <w:drawing>
          <wp:anchor distT="0" distB="0" distL="114300" distR="114300" simplePos="0" relativeHeight="251664384" behindDoc="0" locked="0" layoutInCell="1" allowOverlap="1" wp14:anchorId="68E70147" wp14:editId="1E0604D0">
            <wp:simplePos x="0" y="0"/>
            <wp:positionH relativeFrom="column">
              <wp:posOffset>2167255</wp:posOffset>
            </wp:positionH>
            <wp:positionV relativeFrom="paragraph">
              <wp:posOffset>58420</wp:posOffset>
            </wp:positionV>
            <wp:extent cx="3594100" cy="4064000"/>
            <wp:effectExtent l="0" t="0" r="0" b="0"/>
            <wp:wrapSquare wrapText="bothSides"/>
            <wp:docPr id="1304301601"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94100" cy="406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50538A">
        <w:t>6</w:t>
      </w:r>
      <w:r w:rsidR="00B66EB3" w:rsidRPr="006F40A8">
        <w:t>.</w:t>
      </w:r>
      <w:r w:rsidR="00B66EB3">
        <w:tab/>
        <w:t>C</w:t>
      </w:r>
      <w:r w:rsidR="00B66EB3" w:rsidRPr="006F40A8">
        <w:t>lick on the image to activate it (a yellow outline appears)</w:t>
      </w:r>
      <w:r w:rsidR="00B66EB3">
        <w:t>.</w:t>
      </w:r>
    </w:p>
    <w:p w14:paraId="2A08614A" w14:textId="77777777" w:rsidR="00B66EB3" w:rsidRPr="006F40A8" w:rsidRDefault="0050538A" w:rsidP="00B364D4">
      <w:pPr>
        <w:ind w:left="360" w:hanging="360"/>
      </w:pPr>
      <w:r>
        <w:t>7</w:t>
      </w:r>
      <w:r w:rsidR="00B66EB3" w:rsidRPr="006F40A8">
        <w:t>.</w:t>
      </w:r>
      <w:r w:rsidR="00B66EB3">
        <w:tab/>
        <w:t>Press the “d” key to enter ROI-drawing mode. M</w:t>
      </w:r>
      <w:r w:rsidR="00B66EB3" w:rsidRPr="006F40A8">
        <w:t>ove the mouse to where you want to start drawing the</w:t>
      </w:r>
      <w:r w:rsidR="00B66EB3">
        <w:t xml:space="preserve"> ROI, then click the mouse once. Move the cursor to draw the ROI, then click again to finish.</w:t>
      </w:r>
    </w:p>
    <w:p w14:paraId="1E892B8D" w14:textId="77777777" w:rsidR="00B66EB3" w:rsidRPr="006F40A8" w:rsidRDefault="0050538A" w:rsidP="00B364D4">
      <w:pPr>
        <w:ind w:left="360" w:hanging="360"/>
      </w:pPr>
      <w:r>
        <w:t>8</w:t>
      </w:r>
      <w:r w:rsidR="00B66EB3" w:rsidRPr="006F40A8">
        <w:t>.</w:t>
      </w:r>
      <w:r w:rsidR="00B66EB3">
        <w:tab/>
        <w:t>T</w:t>
      </w:r>
      <w:r w:rsidR="00B66EB3" w:rsidRPr="006F40A8">
        <w:t>o extract and display the spectrum from this ROI press “r” on your keyboard.</w:t>
      </w:r>
    </w:p>
    <w:p w14:paraId="0F5887A2" w14:textId="77777777" w:rsidR="00B66EB3" w:rsidRDefault="0050538A" w:rsidP="00B364D4">
      <w:pPr>
        <w:ind w:left="360" w:hanging="360"/>
      </w:pPr>
      <w:r>
        <w:t>9</w:t>
      </w:r>
      <w:r w:rsidR="00B66EB3" w:rsidRPr="006F40A8">
        <w:t>.</w:t>
      </w:r>
      <w:r w:rsidR="00B66EB3">
        <w:tab/>
      </w:r>
      <w:r w:rsidR="00B66EB3" w:rsidRPr="00CF0273">
        <w:t>To extract, display, and “adopt” this spectrum, press “R”</w:t>
      </w:r>
      <w:r>
        <w:t xml:space="preserve"> (shift + r)</w:t>
      </w:r>
      <w:r w:rsidR="00B66EB3" w:rsidRPr="00CF0273">
        <w:t>.</w:t>
      </w:r>
    </w:p>
    <w:p w14:paraId="5258094C" w14:textId="77777777" w:rsidR="00B66EB3" w:rsidRDefault="00B66EB3" w:rsidP="00F736D7">
      <w:pPr>
        <w:ind w:left="360" w:hanging="360"/>
      </w:pPr>
    </w:p>
    <w:p w14:paraId="16699256" w14:textId="77777777" w:rsidR="00B66EB3" w:rsidRDefault="0050538A" w:rsidP="00F736D7">
      <w:pPr>
        <w:ind w:left="360" w:hanging="360"/>
      </w:pPr>
      <w:r>
        <w:t>10</w:t>
      </w:r>
      <w:r w:rsidR="00B66EB3">
        <w:t>.</w:t>
      </w:r>
      <w:r w:rsidR="00B66EB3">
        <w:tab/>
      </w:r>
      <w:r w:rsidR="00B66EB3" w:rsidRPr="006F40A8">
        <w:t>“</w:t>
      </w:r>
      <w:bookmarkStart w:id="14" w:name="adopt"/>
      <w:bookmarkEnd w:id="14"/>
      <w:r w:rsidR="00B66EB3" w:rsidRPr="00CF0273">
        <w:rPr>
          <w:b/>
          <w:highlight w:val="cyan"/>
        </w:rPr>
        <w:t>Adopting</w:t>
      </w:r>
      <w:r w:rsidR="00B66EB3" w:rsidRPr="00CF0273">
        <w:t>”</w:t>
      </w:r>
      <w:r w:rsidR="00B66EB3" w:rsidRPr="006F40A8">
        <w:t xml:space="preserve"> a spectrum in Igor means that it goes into the “Data Plotting Panel”. It is not saved until you actively save it to disk, which you can do </w:t>
      </w:r>
      <w:r w:rsidR="00B66EB3">
        <w:t>from the “Data Plotting Panel”. T</w:t>
      </w:r>
      <w:r w:rsidR="00B66EB3" w:rsidRPr="006F40A8">
        <w:t>he spectrum name now appears in the “Data Plotting Panel”, and to display it you must click on its name. Rename it as you please.</w:t>
      </w:r>
    </w:p>
    <w:p w14:paraId="6B1FAC08" w14:textId="77777777" w:rsidR="00B66EB3" w:rsidRDefault="00B66EB3" w:rsidP="00F736D7">
      <w:pPr>
        <w:ind w:left="360" w:hanging="360"/>
      </w:pPr>
    </w:p>
    <w:p w14:paraId="391790FD" w14:textId="77777777" w:rsidR="00B66EB3" w:rsidRPr="006F40A8" w:rsidRDefault="0050538A" w:rsidP="00F736D7">
      <w:pPr>
        <w:ind w:left="360" w:hanging="360"/>
      </w:pPr>
      <w:r>
        <w:t>11</w:t>
      </w:r>
      <w:r w:rsidR="00B66EB3" w:rsidRPr="006F40A8">
        <w:t>.</w:t>
      </w:r>
      <w:r w:rsidR="00B66EB3">
        <w:tab/>
        <w:t xml:space="preserve">You can move the ROI around the image by pressing the </w:t>
      </w:r>
      <w:r w:rsidR="001C7692">
        <w:t>command</w:t>
      </w:r>
      <w:r w:rsidR="00B66EB3">
        <w:t xml:space="preserve"> button</w:t>
      </w:r>
      <w:r w:rsidR="008E1EDC">
        <w:t xml:space="preserve"> (on a PC, use Ctrl + Alt)</w:t>
      </w:r>
      <w:r w:rsidR="00B66EB3">
        <w:t xml:space="preserve"> and dragging it while keeping the mouse clicked</w:t>
      </w:r>
      <w:r w:rsidR="001C7692">
        <w:t>.</w:t>
      </w:r>
    </w:p>
    <w:p w14:paraId="58220AE8" w14:textId="77777777" w:rsidR="00B66EB3" w:rsidRDefault="00B66EB3" w:rsidP="00F736D7">
      <w:pPr>
        <w:ind w:left="360" w:hanging="360"/>
      </w:pPr>
    </w:p>
    <w:p w14:paraId="2D094DAF" w14:textId="77777777" w:rsidR="00B66EB3" w:rsidRPr="006F40A8" w:rsidRDefault="0050538A" w:rsidP="00F736D7">
      <w:pPr>
        <w:ind w:left="360" w:hanging="360"/>
      </w:pPr>
      <w:r>
        <w:t>12</w:t>
      </w:r>
      <w:r w:rsidR="00B66EB3" w:rsidRPr="006F40A8">
        <w:t>.</w:t>
      </w:r>
      <w:r w:rsidR="00B66EB3">
        <w:tab/>
        <w:t>T</w:t>
      </w:r>
      <w:r w:rsidR="00B66EB3" w:rsidRPr="006F40A8">
        <w:t xml:space="preserve">o obtain a </w:t>
      </w:r>
      <w:bookmarkStart w:id="15" w:name="DistMap"/>
      <w:r w:rsidR="00B66EB3" w:rsidRPr="00CF0273">
        <w:rPr>
          <w:b/>
          <w:highlight w:val="cyan"/>
        </w:rPr>
        <w:t>non-quantitative di</w:t>
      </w:r>
      <w:r w:rsidR="00B66EB3" w:rsidRPr="006F40A8">
        <w:rPr>
          <w:b/>
          <w:highlight w:val="cyan"/>
        </w:rPr>
        <w:t>stribution map</w:t>
      </w:r>
      <w:bookmarkEnd w:id="15"/>
      <w:r w:rsidR="00B66EB3" w:rsidRPr="006F40A8">
        <w:t xml:space="preserve">, first activate the spectrum window </w:t>
      </w:r>
      <w:r w:rsidR="00B66EB3">
        <w:t xml:space="preserve">in the </w:t>
      </w:r>
      <w:hyperlink w:anchor="StackBrowser" w:history="1">
        <w:r w:rsidR="00300954" w:rsidRPr="000C5B88">
          <w:rPr>
            <w:rStyle w:val="Hyperlink"/>
            <w:color w:val="984806"/>
            <w:u w:val="none"/>
          </w:rPr>
          <w:t>Stack Browser</w:t>
        </w:r>
      </w:hyperlink>
      <w:r w:rsidR="00B66EB3">
        <w:t xml:space="preserve"> </w:t>
      </w:r>
      <w:r w:rsidR="00B66EB3" w:rsidRPr="006F40A8">
        <w:t xml:space="preserve">by clicking on it. Locate and drag the vertical blue cursors to the on-peak and off-peak energies. </w:t>
      </w:r>
      <w:r w:rsidR="00B66EB3">
        <w:t>Sometimes the vertical cursors are outside the energy axis and are difficult to drag with the mouse. Press “1” or “2” and the low- and high-energy cursors will jump to the current mouse position.</w:t>
      </w:r>
    </w:p>
    <w:p w14:paraId="58F5FF86" w14:textId="77777777" w:rsidR="00B66EB3" w:rsidRPr="006F40A8" w:rsidRDefault="00B66EB3" w:rsidP="00B66EB3">
      <w:pPr>
        <w:ind w:left="426" w:hanging="426"/>
      </w:pPr>
    </w:p>
    <w:p w14:paraId="7058A66C" w14:textId="77777777" w:rsidR="00B66EB3" w:rsidRDefault="0050538A" w:rsidP="00F736D7">
      <w:pPr>
        <w:ind w:left="360" w:hanging="360"/>
      </w:pPr>
      <w:r>
        <w:lastRenderedPageBreak/>
        <w:t>13</w:t>
      </w:r>
      <w:r w:rsidR="00B66EB3">
        <w:t>.</w:t>
      </w:r>
      <w:r w:rsidR="00B66EB3">
        <w:tab/>
      </w:r>
      <w:r w:rsidR="00B66EB3" w:rsidRPr="006F40A8">
        <w:t xml:space="preserve">Make sure to notice that the vertical blue cursors </w:t>
      </w:r>
      <w:r w:rsidR="00B66EB3">
        <w:t>have different colors</w:t>
      </w:r>
      <w:r w:rsidR="00B66EB3" w:rsidRPr="006F40A8">
        <w:t xml:space="preserve">: </w:t>
      </w:r>
      <w:r w:rsidR="00B66EB3" w:rsidRPr="006F40A8">
        <w:rPr>
          <w:b/>
          <w:color w:val="0000FF"/>
        </w:rPr>
        <w:t>The blue cursor must go to the on-peak energy</w:t>
      </w:r>
      <w:r w:rsidR="00B66EB3" w:rsidRPr="006F40A8">
        <w:t xml:space="preserve">, the </w:t>
      </w:r>
      <w:r w:rsidR="00B66EB3" w:rsidRPr="00255296">
        <w:rPr>
          <w:b/>
          <w:color w:val="FF00FF"/>
        </w:rPr>
        <w:t>magenta cursor to the off-peak</w:t>
      </w:r>
      <w:r w:rsidR="00B66EB3">
        <w:rPr>
          <w:b/>
          <w:color w:val="FF00FF"/>
        </w:rPr>
        <w:t xml:space="preserve"> energy</w:t>
      </w:r>
      <w:r w:rsidR="00B66EB3" w:rsidRPr="006F40A8">
        <w:t>.</w:t>
      </w:r>
    </w:p>
    <w:p w14:paraId="13F568E9" w14:textId="77777777" w:rsidR="00B66EB3" w:rsidRDefault="00B66EB3" w:rsidP="00B66EB3"/>
    <w:p w14:paraId="48C666DF" w14:textId="77777777" w:rsidR="00B66EB3" w:rsidRPr="006F40A8" w:rsidRDefault="0050538A" w:rsidP="00F736D7">
      <w:pPr>
        <w:ind w:left="360" w:hanging="360"/>
      </w:pPr>
      <w:r>
        <w:t>14</w:t>
      </w:r>
      <w:r w:rsidR="00856BEC">
        <w:t>.</w:t>
      </w:r>
      <w:r w:rsidR="00856BEC">
        <w:tab/>
      </w:r>
      <w:r w:rsidR="00B66EB3">
        <w:t xml:space="preserve">You may want to first average multiple image frames and then do the ratio, to minimize noise. For instance on a sharp </w:t>
      </w:r>
      <w:proofErr w:type="gramStart"/>
      <w:r w:rsidR="00B66EB3">
        <w:t>peak</w:t>
      </w:r>
      <w:proofErr w:type="gramEnd"/>
      <w:r w:rsidR="00B66EB3">
        <w:t xml:space="preserve"> you may want to average only 3 frames, but off peak you may want many more. Enter these numbers in the boxes provided, and the text will have the appropriate colors for the on-peak and off-peak frames. The example below shows 3 on peak and 11 off-peak. (Make sure all numbers you enter are odd, between</w:t>
      </w:r>
      <w:r>
        <w:t xml:space="preserve"> 1 and 7 on-peak and between</w:t>
      </w:r>
      <w:r w:rsidR="00B66EB3">
        <w:t xml:space="preserve"> 1 and 29</w:t>
      </w:r>
      <w:r>
        <w:t xml:space="preserve"> off-peak</w:t>
      </w:r>
      <w:r w:rsidR="00B66EB3">
        <w:t>.)</w:t>
      </w:r>
    </w:p>
    <w:p w14:paraId="7E6543A3" w14:textId="77777777" w:rsidR="00B66EB3" w:rsidRPr="006F40A8" w:rsidRDefault="00B66EB3" w:rsidP="002F0C32">
      <w:pPr>
        <w:ind w:left="360" w:hanging="360"/>
      </w:pPr>
    </w:p>
    <w:p w14:paraId="0DE0C120" w14:textId="77777777" w:rsidR="00B66EB3" w:rsidRPr="000C1E2D" w:rsidRDefault="0050538A" w:rsidP="002F0C32">
      <w:pPr>
        <w:ind w:left="360" w:hanging="360"/>
      </w:pPr>
      <w:r>
        <w:t>15</w:t>
      </w:r>
      <w:r w:rsidR="00B66EB3">
        <w:t>.</w:t>
      </w:r>
      <w:r w:rsidR="00B66EB3">
        <w:tab/>
      </w:r>
      <w:r w:rsidR="00B66EB3" w:rsidRPr="006F40A8">
        <w:t>Clicking on t</w:t>
      </w:r>
      <w:r w:rsidR="00B66EB3" w:rsidRPr="000C1E2D">
        <w:t>he “Frame” button will display the image at the energy of the dark blue cursor.</w:t>
      </w:r>
    </w:p>
    <w:p w14:paraId="025D9450" w14:textId="77777777" w:rsidR="00B66EB3" w:rsidRPr="000C1E2D" w:rsidRDefault="00B66EB3" w:rsidP="002F0C32">
      <w:pPr>
        <w:ind w:left="360" w:hanging="360"/>
      </w:pPr>
    </w:p>
    <w:p w14:paraId="5B0F7091" w14:textId="77777777" w:rsidR="00B66EB3" w:rsidRDefault="0050538A" w:rsidP="002F0C32">
      <w:pPr>
        <w:ind w:left="360" w:hanging="360"/>
      </w:pPr>
      <w:r>
        <w:t>16</w:t>
      </w:r>
      <w:r w:rsidR="00B66EB3" w:rsidRPr="000C1E2D">
        <w:t>.</w:t>
      </w:r>
      <w:r w:rsidR="00B66EB3" w:rsidRPr="000C1E2D">
        <w:tab/>
        <w:t>To obtain the distribution map, click on the “Divide” button. You can also click on the “Subtract” button if you so prefer.</w:t>
      </w:r>
    </w:p>
    <w:p w14:paraId="7A5E4AA8" w14:textId="77777777" w:rsidR="00B66EB3" w:rsidRDefault="00B66EB3" w:rsidP="002F0C32">
      <w:pPr>
        <w:ind w:left="360" w:hanging="360"/>
      </w:pPr>
    </w:p>
    <w:p w14:paraId="0E631A07" w14:textId="77777777" w:rsidR="00B66EB3" w:rsidRDefault="0050538A" w:rsidP="002F0C32">
      <w:pPr>
        <w:ind w:left="360" w:hanging="360"/>
      </w:pPr>
      <w:r>
        <w:t>17</w:t>
      </w:r>
      <w:r w:rsidR="00B66EB3">
        <w:t>.</w:t>
      </w:r>
      <w:r w:rsidR="00B66EB3">
        <w:tab/>
        <w:t>Adjust the image contrast by clicking the “Levels” button, and again press “1” or “2” to make the min and max go to the current mouse position.</w:t>
      </w:r>
    </w:p>
    <w:p w14:paraId="0AEA2FED" w14:textId="77777777" w:rsidR="00B66EB3" w:rsidRDefault="00B66EB3" w:rsidP="00B66EB3">
      <w:pPr>
        <w:ind w:left="426" w:hanging="426"/>
      </w:pPr>
    </w:p>
    <w:p w14:paraId="553D3F1C" w14:textId="00FEB62F" w:rsidR="00B66EB3" w:rsidRDefault="005948DC" w:rsidP="00B66EB3">
      <w:pPr>
        <w:ind w:left="426" w:hanging="426"/>
        <w:jc w:val="center"/>
      </w:pPr>
      <w:r w:rsidRPr="00DB3547">
        <w:rPr>
          <w:noProof/>
        </w:rPr>
        <w:drawing>
          <wp:inline distT="0" distB="0" distL="0" distR="0" wp14:anchorId="164A0FBE" wp14:editId="7E55A27E">
            <wp:extent cx="4190365" cy="3911600"/>
            <wp:effectExtent l="0" t="0" r="0" b="0"/>
            <wp:docPr id="53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90365" cy="3911600"/>
                    </a:xfrm>
                    <a:prstGeom prst="rect">
                      <a:avLst/>
                    </a:prstGeom>
                    <a:noFill/>
                    <a:ln>
                      <a:noFill/>
                    </a:ln>
                  </pic:spPr>
                </pic:pic>
              </a:graphicData>
            </a:graphic>
          </wp:inline>
        </w:drawing>
      </w:r>
    </w:p>
    <w:p w14:paraId="29AAEEDD" w14:textId="77777777" w:rsidR="00B66EB3" w:rsidRDefault="00B66EB3" w:rsidP="00B66EB3">
      <w:pPr>
        <w:ind w:left="426" w:hanging="426"/>
      </w:pPr>
    </w:p>
    <w:p w14:paraId="1D9A5806" w14:textId="77777777" w:rsidR="00B66EB3" w:rsidRPr="006F40A8" w:rsidRDefault="00B66EB3" w:rsidP="00B66EB3">
      <w:pPr>
        <w:ind w:left="426" w:hanging="426"/>
      </w:pPr>
      <w:hyperlink w:anchor="top" w:history="1">
        <w:r w:rsidRPr="009B794D">
          <w:rPr>
            <w:rStyle w:val="Hyperlink"/>
          </w:rPr>
          <w:t>back to top</w:t>
        </w:r>
      </w:hyperlink>
    </w:p>
    <w:p w14:paraId="452F9973" w14:textId="542CD1DB" w:rsidR="00B66EB3" w:rsidRPr="002A422F" w:rsidRDefault="00144B52" w:rsidP="00480B0D">
      <w:pPr>
        <w:pStyle w:val="Heading1"/>
      </w:pPr>
      <w:bookmarkStart w:id="16" w:name="F"/>
      <w:bookmarkEnd w:id="16"/>
      <w:r>
        <w:br w:type="page"/>
      </w:r>
      <w:bookmarkStart w:id="17" w:name="_Toc210939265"/>
      <w:r w:rsidR="00FB450D">
        <w:rPr>
          <w:highlight w:val="yellow"/>
        </w:rPr>
        <w:lastRenderedPageBreak/>
        <w:t>G</w:t>
      </w:r>
      <w:r w:rsidR="00B66EB3" w:rsidRPr="00862FB4">
        <w:rPr>
          <w:highlight w:val="yellow"/>
        </w:rPr>
        <w:t xml:space="preserve">. </w:t>
      </w:r>
      <w:r w:rsidR="00B66EB3">
        <w:rPr>
          <w:highlight w:val="yellow"/>
        </w:rPr>
        <w:t>Normalizing Spectra</w:t>
      </w:r>
      <w:bookmarkEnd w:id="17"/>
    </w:p>
    <w:p w14:paraId="4E1E9E41" w14:textId="77777777" w:rsidR="00B66EB3" w:rsidRDefault="00B66EB3" w:rsidP="006F574C">
      <w:pPr>
        <w:numPr>
          <w:ilvl w:val="0"/>
          <w:numId w:val="1"/>
        </w:numPr>
        <w:tabs>
          <w:tab w:val="clear" w:pos="720"/>
          <w:tab w:val="num" w:pos="360"/>
        </w:tabs>
        <w:ind w:left="360"/>
      </w:pPr>
      <w:r>
        <w:t>Start Igor (version is 6.2 or later).</w:t>
      </w:r>
    </w:p>
    <w:p w14:paraId="07A9F66A" w14:textId="77777777" w:rsidR="00B66EB3" w:rsidRDefault="00B66EB3" w:rsidP="00AA7A1A">
      <w:pPr>
        <w:tabs>
          <w:tab w:val="num" w:pos="360"/>
        </w:tabs>
      </w:pPr>
    </w:p>
    <w:p w14:paraId="1E5EE8F9" w14:textId="77777777" w:rsidR="00B66EB3" w:rsidRDefault="00B66EB3" w:rsidP="006F574C">
      <w:pPr>
        <w:numPr>
          <w:ilvl w:val="0"/>
          <w:numId w:val="1"/>
        </w:numPr>
        <w:tabs>
          <w:tab w:val="clear" w:pos="720"/>
          <w:tab w:val="num" w:pos="360"/>
        </w:tabs>
        <w:ind w:left="360"/>
      </w:pPr>
      <w:r>
        <w:t>From the “Spectra” pull-down menu, select “Load Spectrum Analysis Package”.</w:t>
      </w:r>
    </w:p>
    <w:p w14:paraId="3A1C4F3B" w14:textId="77777777" w:rsidR="00B66EB3" w:rsidRDefault="00B66EB3" w:rsidP="00B66EB3"/>
    <w:p w14:paraId="6B185BCE" w14:textId="4793864B" w:rsidR="00B66EB3" w:rsidRPr="003877C1" w:rsidRDefault="005948DC" w:rsidP="00B66EB3">
      <w:pPr>
        <w:ind w:left="360"/>
        <w:jc w:val="center"/>
      </w:pPr>
      <w:r w:rsidRPr="00DB3547">
        <w:rPr>
          <w:noProof/>
        </w:rPr>
        <w:drawing>
          <wp:inline distT="0" distB="0" distL="0" distR="0" wp14:anchorId="449516CC" wp14:editId="77839105">
            <wp:extent cx="1906905" cy="1017270"/>
            <wp:effectExtent l="0" t="0" r="0" b="0"/>
            <wp:docPr id="537" name="Picture 10" descr="Description: Description: Description: Description: 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Description: Description: Description: Description: Picture 10"/>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06905" cy="1017270"/>
                    </a:xfrm>
                    <a:prstGeom prst="rect">
                      <a:avLst/>
                    </a:prstGeom>
                    <a:noFill/>
                    <a:ln>
                      <a:noFill/>
                    </a:ln>
                  </pic:spPr>
                </pic:pic>
              </a:graphicData>
            </a:graphic>
          </wp:inline>
        </w:drawing>
      </w:r>
    </w:p>
    <w:p w14:paraId="2086D1B8" w14:textId="77777777" w:rsidR="00B66EB3" w:rsidRDefault="00B66EB3" w:rsidP="002A422F"/>
    <w:p w14:paraId="6F283843" w14:textId="77777777" w:rsidR="00B66EB3" w:rsidRPr="003877C1" w:rsidRDefault="00B66EB3" w:rsidP="006F574C">
      <w:pPr>
        <w:numPr>
          <w:ilvl w:val="0"/>
          <w:numId w:val="1"/>
        </w:numPr>
        <w:tabs>
          <w:tab w:val="clear" w:pos="720"/>
          <w:tab w:val="num" w:pos="360"/>
        </w:tabs>
        <w:ind w:left="360"/>
      </w:pPr>
      <w:r>
        <w:t xml:space="preserve">From the “Spectra” pull-down menu, select “Load Spectra” or hit </w:t>
      </w:r>
      <w:proofErr w:type="spellStart"/>
      <w:r w:rsidR="00435E7A">
        <w:t>command+</w:t>
      </w:r>
      <w:r>
        <w:t>L</w:t>
      </w:r>
      <w:proofErr w:type="spellEnd"/>
      <w:r w:rsidR="00435E7A">
        <w:t xml:space="preserve"> or </w:t>
      </w:r>
      <w:proofErr w:type="spellStart"/>
      <w:r w:rsidR="00435E7A">
        <w:t>Ctrl+L</w:t>
      </w:r>
      <w:proofErr w:type="spellEnd"/>
      <w:r>
        <w:t>.</w:t>
      </w:r>
    </w:p>
    <w:p w14:paraId="750359EC" w14:textId="77777777" w:rsidR="00B66EB3" w:rsidRDefault="00B66EB3" w:rsidP="00AA7A1A">
      <w:pPr>
        <w:tabs>
          <w:tab w:val="num" w:pos="360"/>
        </w:tabs>
      </w:pPr>
    </w:p>
    <w:p w14:paraId="1C9DAF0B" w14:textId="77777777" w:rsidR="00B66EB3" w:rsidRDefault="00B66EB3" w:rsidP="006F574C">
      <w:pPr>
        <w:numPr>
          <w:ilvl w:val="0"/>
          <w:numId w:val="1"/>
        </w:numPr>
        <w:tabs>
          <w:tab w:val="clear" w:pos="720"/>
          <w:tab w:val="num" w:pos="360"/>
        </w:tabs>
        <w:ind w:left="360"/>
      </w:pPr>
      <w:r>
        <w:t>In the Data Loading Panel, click on the “Set Data Folder” button.</w:t>
      </w:r>
    </w:p>
    <w:p w14:paraId="6850F9A8" w14:textId="6EBAFB4B" w:rsidR="00B66EB3" w:rsidRDefault="005948DC" w:rsidP="00B66EB3">
      <w:pPr>
        <w:ind w:left="360"/>
        <w:jc w:val="center"/>
      </w:pPr>
      <w:r w:rsidRPr="00DB3547">
        <w:rPr>
          <w:noProof/>
        </w:rPr>
        <w:drawing>
          <wp:inline distT="0" distB="0" distL="0" distR="0" wp14:anchorId="1460841B" wp14:editId="14D98075">
            <wp:extent cx="1496060" cy="3491230"/>
            <wp:effectExtent l="0" t="0" r="0" b="0"/>
            <wp:docPr id="536" name="Picture 11" descr="Description: Description: Description: Description: 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Description: Description: Description: Description: Picture 11"/>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6060" cy="3491230"/>
                    </a:xfrm>
                    <a:prstGeom prst="rect">
                      <a:avLst/>
                    </a:prstGeom>
                    <a:noFill/>
                    <a:ln>
                      <a:noFill/>
                    </a:ln>
                  </pic:spPr>
                </pic:pic>
              </a:graphicData>
            </a:graphic>
          </wp:inline>
        </w:drawing>
      </w:r>
    </w:p>
    <w:p w14:paraId="058698DF" w14:textId="77777777" w:rsidR="00B66EB3" w:rsidRDefault="00B66EB3" w:rsidP="006F574C">
      <w:pPr>
        <w:numPr>
          <w:ilvl w:val="0"/>
          <w:numId w:val="1"/>
        </w:numPr>
        <w:tabs>
          <w:tab w:val="clear" w:pos="720"/>
          <w:tab w:val="num" w:pos="360"/>
        </w:tabs>
        <w:ind w:left="360"/>
      </w:pPr>
      <w:r>
        <w:t xml:space="preserve">Select the folder that contains the data file you wish to load and normalize, click “Choose”. You will want to figure out exactly where the data is within the file, so open it with </w:t>
      </w:r>
      <w:proofErr w:type="spellStart"/>
      <w:r>
        <w:t>KaleidaGraph</w:t>
      </w:r>
      <w:proofErr w:type="spellEnd"/>
      <w:r w:rsidR="000D5D35">
        <w:t xml:space="preserve"> or Excel</w:t>
      </w:r>
      <w:r>
        <w:t xml:space="preserve"> to determine which column contains the desired data.</w:t>
      </w:r>
    </w:p>
    <w:p w14:paraId="17A359A3" w14:textId="77777777" w:rsidR="00B66EB3" w:rsidRDefault="00B66EB3" w:rsidP="006F574C">
      <w:pPr>
        <w:numPr>
          <w:ilvl w:val="0"/>
          <w:numId w:val="1"/>
        </w:numPr>
        <w:tabs>
          <w:tab w:val="clear" w:pos="720"/>
          <w:tab w:val="num" w:pos="360"/>
        </w:tabs>
        <w:ind w:left="360"/>
      </w:pPr>
      <w:r>
        <w:t>With the list of files in</w:t>
      </w:r>
      <w:r w:rsidR="00CE7B88">
        <w:t xml:space="preserve"> the Data Loading Panel</w:t>
      </w:r>
      <w:r>
        <w:t>, select the files you wish to load and the type of loading. Igor labels its columns from left to right starting with column “0”. For instance, if the data you want is in the third column from the left, select “2-column manual”, hit “Load Selected”, enter “2” for which column the data is in, and click “Continue”.</w:t>
      </w:r>
    </w:p>
    <w:p w14:paraId="70B285A6" w14:textId="5FF021B0" w:rsidR="00B66EB3" w:rsidRPr="003877C1" w:rsidRDefault="005948DC" w:rsidP="00B66EB3">
      <w:pPr>
        <w:ind w:left="360"/>
        <w:jc w:val="center"/>
      </w:pPr>
      <w:r w:rsidRPr="00DB3547">
        <w:rPr>
          <w:noProof/>
        </w:rPr>
        <w:lastRenderedPageBreak/>
        <w:drawing>
          <wp:inline distT="0" distB="0" distL="0" distR="0" wp14:anchorId="4EBDA97E" wp14:editId="5AB65C79">
            <wp:extent cx="1804035" cy="3075940"/>
            <wp:effectExtent l="0" t="0" r="0" b="0"/>
            <wp:docPr id="535" name="Picture 12" descr="Description: Description: Description: Description: 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Description: Description: Description: Description: Picture 12"/>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04035" cy="3075940"/>
                    </a:xfrm>
                    <a:prstGeom prst="rect">
                      <a:avLst/>
                    </a:prstGeom>
                    <a:noFill/>
                    <a:ln>
                      <a:noFill/>
                    </a:ln>
                  </pic:spPr>
                </pic:pic>
              </a:graphicData>
            </a:graphic>
          </wp:inline>
        </w:drawing>
      </w:r>
    </w:p>
    <w:p w14:paraId="0BBE1D6E" w14:textId="77777777" w:rsidR="00B66EB3" w:rsidRDefault="00B66EB3" w:rsidP="00B66EB3"/>
    <w:p w14:paraId="177BBCA3" w14:textId="77777777" w:rsidR="00B66EB3" w:rsidRDefault="00B66EB3" w:rsidP="004B39CE">
      <w:pPr>
        <w:numPr>
          <w:ilvl w:val="0"/>
          <w:numId w:val="1"/>
        </w:numPr>
        <w:tabs>
          <w:tab w:val="clear" w:pos="720"/>
          <w:tab w:val="num" w:pos="360"/>
        </w:tabs>
        <w:ind w:left="360"/>
      </w:pPr>
      <w:r>
        <w:t>The data file will now be listed and displayed in the Data Plotting Panel. Make sure it looks right (positive peaks, good statistics, etc.). Click “Plot”. This opens the Plotted Data window.</w:t>
      </w:r>
    </w:p>
    <w:p w14:paraId="01006B1F" w14:textId="0B154209" w:rsidR="00B66EB3" w:rsidRDefault="005948DC" w:rsidP="00B66EB3">
      <w:pPr>
        <w:ind w:left="360"/>
        <w:jc w:val="center"/>
      </w:pPr>
      <w:r w:rsidRPr="00DB3547">
        <w:rPr>
          <w:noProof/>
        </w:rPr>
        <w:drawing>
          <wp:inline distT="0" distB="0" distL="0" distR="0" wp14:anchorId="23470F81" wp14:editId="3D24B1B2">
            <wp:extent cx="4968240" cy="3163570"/>
            <wp:effectExtent l="0" t="0" r="0" b="0"/>
            <wp:docPr id="534" name="Picture 13" descr="Description: Description: Description: Description: 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Description: Description: Description: Description: Picture 13"/>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68240" cy="3163570"/>
                    </a:xfrm>
                    <a:prstGeom prst="rect">
                      <a:avLst/>
                    </a:prstGeom>
                    <a:noFill/>
                    <a:ln>
                      <a:noFill/>
                    </a:ln>
                  </pic:spPr>
                </pic:pic>
              </a:graphicData>
            </a:graphic>
          </wp:inline>
        </w:drawing>
      </w:r>
    </w:p>
    <w:p w14:paraId="081A36B1" w14:textId="77777777" w:rsidR="00B66EB3" w:rsidRPr="003877C1" w:rsidRDefault="00B66EB3" w:rsidP="005D1BAE">
      <w:pPr>
        <w:ind w:left="360"/>
      </w:pPr>
    </w:p>
    <w:p w14:paraId="70B0E124" w14:textId="1A70FF0C" w:rsidR="00B66EB3" w:rsidRDefault="005948DC" w:rsidP="00B66EB3">
      <w:pPr>
        <w:ind w:left="360"/>
        <w:jc w:val="center"/>
      </w:pPr>
      <w:r w:rsidRPr="00DB3547">
        <w:rPr>
          <w:noProof/>
        </w:rPr>
        <w:lastRenderedPageBreak/>
        <w:drawing>
          <wp:inline distT="0" distB="0" distL="0" distR="0" wp14:anchorId="3435682B" wp14:editId="72C0D488">
            <wp:extent cx="3530600" cy="3594100"/>
            <wp:effectExtent l="0" t="0" r="0" b="0"/>
            <wp:docPr id="533" name="Picture 14" descr="Description: Description: Description: Description: 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Description: Description: Description: Description: Picture 14"/>
                    <pic:cNvPicPr>
                      <a:picLocks/>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30600" cy="3594100"/>
                    </a:xfrm>
                    <a:prstGeom prst="rect">
                      <a:avLst/>
                    </a:prstGeom>
                    <a:noFill/>
                    <a:ln>
                      <a:noFill/>
                    </a:ln>
                  </pic:spPr>
                </pic:pic>
              </a:graphicData>
            </a:graphic>
          </wp:inline>
        </w:drawing>
      </w:r>
    </w:p>
    <w:p w14:paraId="4CBA1A4D" w14:textId="77777777" w:rsidR="00B66EB3" w:rsidRDefault="00B66EB3" w:rsidP="005D1BAE">
      <w:pPr>
        <w:ind w:left="360"/>
      </w:pPr>
    </w:p>
    <w:p w14:paraId="1A8FD391" w14:textId="77777777" w:rsidR="00B66EB3" w:rsidRDefault="00B66EB3" w:rsidP="006B6765">
      <w:pPr>
        <w:numPr>
          <w:ilvl w:val="0"/>
          <w:numId w:val="1"/>
        </w:numPr>
        <w:tabs>
          <w:tab w:val="clear" w:pos="720"/>
        </w:tabs>
        <w:ind w:left="360"/>
      </w:pPr>
      <w:r>
        <w:t xml:space="preserve">Click on the “Math” tab. Type </w:t>
      </w:r>
      <w:proofErr w:type="spellStart"/>
      <w:r w:rsidR="00435E7A">
        <w:t>command+I</w:t>
      </w:r>
      <w:proofErr w:type="spellEnd"/>
      <w:r w:rsidR="00435E7A">
        <w:t xml:space="preserve"> or </w:t>
      </w:r>
      <w:proofErr w:type="spellStart"/>
      <w:r w:rsidR="00435E7A">
        <w:t>Ctrl+I</w:t>
      </w:r>
      <w:proofErr w:type="spellEnd"/>
      <w:r>
        <w:t xml:space="preserve"> to display the cursor coordinates at the bottom of the window. Click the “Full Range” button to call up the cursors. Click on and drag the box cursor to the top of the rightmost peak (it should be the largest). </w:t>
      </w:r>
      <w:r w:rsidR="000D5D35">
        <w:t>For Ca L-edge spectra of CaCO</w:t>
      </w:r>
      <w:r w:rsidR="000D5D35" w:rsidRPr="000D5D35">
        <w:rPr>
          <w:vertAlign w:val="subscript"/>
        </w:rPr>
        <w:t>3</w:t>
      </w:r>
      <w:r w:rsidR="000D5D35">
        <w:t>, t</w:t>
      </w:r>
      <w:r>
        <w:t>he x coordinate as read in the cursor coordinate window should read “352.6”. If it does not, you must shift the axis underneath the data so that it does. Under “Modify selected trace”, select “axis” and use the (+) and (-) buttons to move the x axis as necessary.</w:t>
      </w:r>
    </w:p>
    <w:p w14:paraId="1AB4221E" w14:textId="77777777" w:rsidR="00B66EB3" w:rsidRDefault="00B66EB3" w:rsidP="004B39CE">
      <w:pPr>
        <w:ind w:left="360"/>
      </w:pPr>
    </w:p>
    <w:p w14:paraId="0B8D9478" w14:textId="77777777" w:rsidR="00B66EB3" w:rsidRDefault="00B66EB3" w:rsidP="006B6765">
      <w:pPr>
        <w:numPr>
          <w:ilvl w:val="0"/>
          <w:numId w:val="1"/>
        </w:numPr>
        <w:tabs>
          <w:tab w:val="clear" w:pos="720"/>
        </w:tabs>
        <w:ind w:left="360"/>
      </w:pPr>
      <w:r>
        <w:t xml:space="preserve">You must now subtract the linear background. Move the box cursor to a point to the left of all the peaks and ensure the round cursor is on the </w:t>
      </w:r>
      <w:proofErr w:type="gramStart"/>
      <w:r>
        <w:t>far left</w:t>
      </w:r>
      <w:proofErr w:type="gramEnd"/>
      <w:r>
        <w:t xml:space="preserve"> edge of the data. The points between the cursors constitute the “pre-edge” and you want it to be subtracted off. Adjacent to where it says “#1” on the top left, select the file you are working on. Under the “Spectrum math” box, select “1/2-</w:t>
      </w:r>
      <w:r w:rsidR="00FC3CA8">
        <w:t>1</w:t>
      </w:r>
      <w:r>
        <w:t>” and under the “Fit poly to #1, do math” box, change the number next to the Poly BG button to 1. Click “Poly BG”. If the pre-edge and post-edge look flat, click adopt.</w:t>
      </w:r>
    </w:p>
    <w:p w14:paraId="51858294" w14:textId="77777777" w:rsidR="00B66EB3" w:rsidRDefault="00B66EB3" w:rsidP="006B6765">
      <w:pPr>
        <w:ind w:left="360"/>
      </w:pPr>
    </w:p>
    <w:p w14:paraId="09EF5072" w14:textId="77777777" w:rsidR="00B66EB3" w:rsidRDefault="00B66EB3" w:rsidP="006B6765">
      <w:pPr>
        <w:numPr>
          <w:ilvl w:val="0"/>
          <w:numId w:val="1"/>
        </w:numPr>
        <w:tabs>
          <w:tab w:val="clear" w:pos="720"/>
        </w:tabs>
        <w:ind w:left="360"/>
      </w:pPr>
      <w:bookmarkStart w:id="18" w:name="F1_10"/>
      <w:bookmarkEnd w:id="18"/>
      <w:r>
        <w:t>Move the square cursor to the right of the peaks. Click the “Int” button in the “Normalize</w:t>
      </w:r>
      <w:r w:rsidR="00D348E9">
        <w:t>” box</w:t>
      </w:r>
      <w:r>
        <w:t>, ensure the Normalization intensity is equal to 1, and click “Continue”. You can now close</w:t>
      </w:r>
      <w:r w:rsidR="00D348E9">
        <w:t xml:space="preserve"> the</w:t>
      </w:r>
      <w:r>
        <w:t xml:space="preserve"> Plotted Data window.</w:t>
      </w:r>
    </w:p>
    <w:p w14:paraId="3CEDCF60" w14:textId="318E6EC4" w:rsidR="00B66EB3" w:rsidRPr="003877C1" w:rsidRDefault="005948DC" w:rsidP="00B66EB3">
      <w:pPr>
        <w:ind w:left="360"/>
        <w:jc w:val="center"/>
      </w:pPr>
      <w:r w:rsidRPr="00DB3547">
        <w:rPr>
          <w:noProof/>
        </w:rPr>
        <w:lastRenderedPageBreak/>
        <w:drawing>
          <wp:inline distT="0" distB="0" distL="0" distR="0" wp14:anchorId="2B6C753E" wp14:editId="7E552D6D">
            <wp:extent cx="5119370" cy="2865755"/>
            <wp:effectExtent l="0" t="0" r="0" b="0"/>
            <wp:docPr id="532"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19370" cy="2865755"/>
                    </a:xfrm>
                    <a:prstGeom prst="rect">
                      <a:avLst/>
                    </a:prstGeom>
                    <a:noFill/>
                    <a:ln>
                      <a:noFill/>
                    </a:ln>
                  </pic:spPr>
                </pic:pic>
              </a:graphicData>
            </a:graphic>
          </wp:inline>
        </w:drawing>
      </w:r>
    </w:p>
    <w:p w14:paraId="0A3964EE" w14:textId="77777777" w:rsidR="00B66EB3" w:rsidRDefault="00B66EB3" w:rsidP="00B66EB3">
      <w:pPr>
        <w:ind w:left="360"/>
      </w:pPr>
    </w:p>
    <w:p w14:paraId="56E1A3C6" w14:textId="77777777" w:rsidR="00792C2A" w:rsidRDefault="00B66EB3" w:rsidP="006B6765">
      <w:pPr>
        <w:numPr>
          <w:ilvl w:val="0"/>
          <w:numId w:val="1"/>
        </w:numPr>
        <w:tabs>
          <w:tab w:val="clear" w:pos="720"/>
        </w:tabs>
        <w:ind w:left="360"/>
      </w:pPr>
      <w:r>
        <w:t>A new data file has been created and added to the list in the Data Plotting Panel. It will have the same name as the original data file, except with an “_R_” at the end.</w:t>
      </w:r>
    </w:p>
    <w:p w14:paraId="2954CE4E" w14:textId="77777777" w:rsidR="00B66EB3" w:rsidRDefault="00B66EB3" w:rsidP="004B39CE">
      <w:pPr>
        <w:ind w:left="360"/>
      </w:pPr>
    </w:p>
    <w:p w14:paraId="357B44FA" w14:textId="77777777" w:rsidR="00B66EB3" w:rsidRDefault="00B66EB3" w:rsidP="006B6765">
      <w:pPr>
        <w:numPr>
          <w:ilvl w:val="0"/>
          <w:numId w:val="1"/>
        </w:numPr>
        <w:tabs>
          <w:tab w:val="clear" w:pos="720"/>
        </w:tabs>
        <w:ind w:left="360"/>
      </w:pPr>
      <w:r w:rsidRPr="00D851C1">
        <w:rPr>
          <w:color w:val="FF0000"/>
        </w:rPr>
        <w:t>Aligning multiple spectra</w:t>
      </w:r>
      <w:r>
        <w:t>: if you wish to align many spectra (e.g. all those extracted from a line in a stack) you can load and plot all of them as described above, then click on the “align” button. This aligns them horizontally and vertically. If you wish to move all of them to have a certain peak at a certain energy, make sure that #1 is “all”, click on the “axis” button, and add or subtract the appropriate amount from all energy axes at once.</w:t>
      </w:r>
    </w:p>
    <w:p w14:paraId="5511FEF7" w14:textId="77777777" w:rsidR="00792C2A" w:rsidRDefault="00792C2A" w:rsidP="004B39CE">
      <w:pPr>
        <w:ind w:left="360"/>
      </w:pPr>
    </w:p>
    <w:p w14:paraId="2E6F22E6" w14:textId="77777777" w:rsidR="005257E7" w:rsidRDefault="00B66EB3" w:rsidP="006B6765">
      <w:pPr>
        <w:numPr>
          <w:ilvl w:val="0"/>
          <w:numId w:val="1"/>
        </w:numPr>
        <w:tabs>
          <w:tab w:val="clear" w:pos="720"/>
        </w:tabs>
        <w:ind w:left="360"/>
      </w:pPr>
      <w:r w:rsidRPr="00995C58">
        <w:rPr>
          <w:color w:val="FF0000"/>
        </w:rPr>
        <w:t>Aligning to background</w:t>
      </w:r>
      <w:r w:rsidRPr="000D6384">
        <w:t>.</w:t>
      </w:r>
      <w:r>
        <w:t xml:space="preserve"> This is particularly useful to normalize </w:t>
      </w:r>
      <w:r w:rsidRPr="00995C58">
        <w:rPr>
          <w:color w:val="FF0000"/>
        </w:rPr>
        <w:t>C spectra</w:t>
      </w:r>
      <w:r>
        <w:t xml:space="preserve">, which always have huge carbon dips in the </w:t>
      </w:r>
      <w:proofErr w:type="spellStart"/>
      <w:r>
        <w:t>Izero</w:t>
      </w:r>
      <w:proofErr w:type="spellEnd"/>
      <w:r>
        <w:t xml:space="preserve">. Have a simultaneously or separately acquired </w:t>
      </w:r>
      <w:proofErr w:type="spellStart"/>
      <w:r>
        <w:t>Izero</w:t>
      </w:r>
      <w:proofErr w:type="spellEnd"/>
      <w:r>
        <w:t xml:space="preserve"> from a carbon-free substrate. The gold meshes available on all beamline</w:t>
      </w:r>
      <w:r w:rsidR="00D348E9">
        <w:t>s</w:t>
      </w:r>
      <w:r>
        <w:t xml:space="preserve"> are NOT recommended. They are usually coated with carbon and give very dirty </w:t>
      </w:r>
      <w:proofErr w:type="spellStart"/>
      <w:r>
        <w:t>Izeros</w:t>
      </w:r>
      <w:proofErr w:type="spellEnd"/>
      <w:r>
        <w:t xml:space="preserve">. A clean, freshly coated Au or Pt substrate is best for collecting </w:t>
      </w:r>
      <w:proofErr w:type="spellStart"/>
      <w:r>
        <w:t>Izeros</w:t>
      </w:r>
      <w:proofErr w:type="spellEnd"/>
      <w:r>
        <w:t>. It is a very good idea, particularly on low-resolution/low-dispersion beamlines</w:t>
      </w:r>
      <w:r w:rsidR="00D348E9">
        <w:t>,</w:t>
      </w:r>
      <w:r>
        <w:t xml:space="preserve"> to acquire stacks on such clean substrates at </w:t>
      </w:r>
      <w:proofErr w:type="gramStart"/>
      <w:r>
        <w:t>exactly the same</w:t>
      </w:r>
      <w:proofErr w:type="gramEnd"/>
      <w:r>
        <w:t xml:space="preserve"> magnification and beamline settings as the carbon data stacks. This will ensure that the energy in each pixel is </w:t>
      </w:r>
      <w:proofErr w:type="gramStart"/>
      <w:r>
        <w:t>exactly the same</w:t>
      </w:r>
      <w:proofErr w:type="gramEnd"/>
      <w:r>
        <w:t xml:space="preserve"> in the </w:t>
      </w:r>
      <w:proofErr w:type="spellStart"/>
      <w:r>
        <w:t>Izero</w:t>
      </w:r>
      <w:proofErr w:type="spellEnd"/>
      <w:r>
        <w:t xml:space="preserve"> stack and the data stack. Often spectra extracted from the </w:t>
      </w:r>
      <w:proofErr w:type="spellStart"/>
      <w:r>
        <w:t>Ize</w:t>
      </w:r>
      <w:r w:rsidR="00D348E9">
        <w:t>ro</w:t>
      </w:r>
      <w:proofErr w:type="spellEnd"/>
      <w:r w:rsidR="00D348E9">
        <w:t xml:space="preserve"> have very different intensities</w:t>
      </w:r>
      <w:r>
        <w:t xml:space="preserve"> and slope</w:t>
      </w:r>
      <w:r w:rsidR="00D348E9">
        <w:t>s</w:t>
      </w:r>
      <w:r>
        <w:t xml:space="preserve"> than those from the data stack. Read </w:t>
      </w:r>
      <w:hyperlink w:anchor="F2" w:history="1">
        <w:r w:rsidRPr="00366559">
          <w:rPr>
            <w:rStyle w:val="Hyperlink"/>
          </w:rPr>
          <w:t xml:space="preserve">F2 </w:t>
        </w:r>
      </w:hyperlink>
      <w:r>
        <w:t xml:space="preserve">for further details on how to remove </w:t>
      </w:r>
      <w:proofErr w:type="spellStart"/>
      <w:r>
        <w:t>Izero</w:t>
      </w:r>
      <w:proofErr w:type="spellEnd"/>
      <w:r>
        <w:t xml:space="preserve"> background.</w:t>
      </w:r>
    </w:p>
    <w:p w14:paraId="789A8ADF" w14:textId="77777777" w:rsidR="00B66EB3" w:rsidRDefault="00B66EB3" w:rsidP="00AA7A1A"/>
    <w:p w14:paraId="5BCE8B7D" w14:textId="77777777" w:rsidR="00B66EB3" w:rsidRDefault="00B66EB3" w:rsidP="004B39CE">
      <w:hyperlink w:anchor="top" w:history="1">
        <w:r w:rsidRPr="009B794D">
          <w:rPr>
            <w:rStyle w:val="Hyperlink"/>
          </w:rPr>
          <w:t>back to top</w:t>
        </w:r>
      </w:hyperlink>
    </w:p>
    <w:p w14:paraId="1DCA2BA1" w14:textId="77777777" w:rsidR="00B66EB3" w:rsidRDefault="00B66EB3" w:rsidP="00B66EB3"/>
    <w:p w14:paraId="6FF88492" w14:textId="61E24C93" w:rsidR="00B66EB3" w:rsidRPr="004F4C3F" w:rsidRDefault="00FB450D" w:rsidP="00FB450D">
      <w:pPr>
        <w:pStyle w:val="Heading1"/>
      </w:pPr>
      <w:bookmarkStart w:id="19" w:name="F2"/>
      <w:bookmarkStart w:id="20" w:name="_Toc210939266"/>
      <w:r>
        <w:rPr>
          <w:highlight w:val="yellow"/>
        </w:rPr>
        <w:t>H</w:t>
      </w:r>
      <w:r w:rsidR="00B66EB3" w:rsidRPr="004F4C3F">
        <w:rPr>
          <w:highlight w:val="yellow"/>
        </w:rPr>
        <w:t xml:space="preserve">. </w:t>
      </w:r>
      <w:proofErr w:type="spellStart"/>
      <w:r w:rsidR="00B66EB3" w:rsidRPr="004F4C3F">
        <w:rPr>
          <w:highlight w:val="yellow"/>
        </w:rPr>
        <w:t>Izero</w:t>
      </w:r>
      <w:proofErr w:type="spellEnd"/>
      <w:r w:rsidR="00B66EB3" w:rsidRPr="004F4C3F">
        <w:rPr>
          <w:highlight w:val="yellow"/>
        </w:rPr>
        <w:t xml:space="preserve"> removal using the Align procedure</w:t>
      </w:r>
      <w:bookmarkEnd w:id="19"/>
      <w:bookmarkEnd w:id="20"/>
    </w:p>
    <w:p w14:paraId="2C02C103" w14:textId="77777777" w:rsidR="00B66EB3" w:rsidRDefault="00B66EB3" w:rsidP="00B66EB3">
      <w:r>
        <w:t xml:space="preserve">Igor’s alignment procedure applies a scale factor and adds a constant offset to one spectrum to optimally make its intensity values equal to that of a reference spectrum. This effectively “aligns” the spectra vertically while preserving the lineshape of the transformed spectrum as much as possible. Other options are available, as described below. </w:t>
      </w:r>
    </w:p>
    <w:p w14:paraId="00B36031" w14:textId="77777777" w:rsidR="00B66EB3" w:rsidRDefault="00B66EB3" w:rsidP="00B66EB3"/>
    <w:p w14:paraId="7C7DF1F1" w14:textId="77777777" w:rsidR="00B66EB3" w:rsidRDefault="00B66EB3" w:rsidP="00B66EB3">
      <w:r>
        <w:lastRenderedPageBreak/>
        <w:t xml:space="preserve">Make a plot displaying the </w:t>
      </w:r>
      <w:proofErr w:type="spellStart"/>
      <w:r>
        <w:t>Izero</w:t>
      </w:r>
      <w:proofErr w:type="spellEnd"/>
      <w:r>
        <w:t xml:space="preserve"> spectrum and one or more data spectra. Select the </w:t>
      </w:r>
      <w:proofErr w:type="spellStart"/>
      <w:r>
        <w:t>Izero</w:t>
      </w:r>
      <w:proofErr w:type="spellEnd"/>
      <w:r>
        <w:t xml:space="preserve"> in the #2 drop-down menu, and in the #1 menu select the data spectrum to be normalized. Ch</w:t>
      </w:r>
      <w:r w:rsidR="00FC3CA8">
        <w:t>o</w:t>
      </w:r>
      <w:r>
        <w:t xml:space="preserve">ose the “Math” tab and set a few options. </w:t>
      </w:r>
    </w:p>
    <w:p w14:paraId="06B7A8F6" w14:textId="77777777" w:rsidR="00B66EB3" w:rsidRPr="007F42B8" w:rsidRDefault="00B66EB3" w:rsidP="00B66EB3"/>
    <w:p w14:paraId="4ED98E5A" w14:textId="77777777" w:rsidR="00B66EB3" w:rsidRPr="004B39CE" w:rsidRDefault="00B66EB3" w:rsidP="00B66EB3">
      <w:pPr>
        <w:pStyle w:val="ColorfulShading-Accent31"/>
        <w:numPr>
          <w:ilvl w:val="0"/>
          <w:numId w:val="15"/>
        </w:numPr>
        <w:rPr>
          <w:rFonts w:ascii="Times New Roman" w:hAnsi="Times New Roman"/>
        </w:rPr>
      </w:pPr>
      <w:r w:rsidRPr="004B39CE">
        <w:rPr>
          <w:rFonts w:ascii="Times New Roman" w:hAnsi="Times New Roman"/>
        </w:rPr>
        <w:t>Add a background polynomial, which may improve the alignment. Enter the polynomial order in the white box “</w:t>
      </w:r>
      <w:r w:rsidRPr="004B39CE">
        <w:rPr>
          <w:rFonts w:ascii="Times New Roman" w:hAnsi="Times New Roman"/>
          <w:color w:val="FF0000"/>
        </w:rPr>
        <w:t>#</w:t>
      </w:r>
      <w:r w:rsidR="00077D99">
        <w:rPr>
          <w:rFonts w:ascii="Times New Roman" w:hAnsi="Times New Roman"/>
        </w:rPr>
        <w:t>” next to the “Poly BG” button.</w:t>
      </w:r>
    </w:p>
    <w:p w14:paraId="0B36FA40" w14:textId="77777777" w:rsidR="00B66EB3" w:rsidRPr="004B39CE" w:rsidRDefault="00B66EB3" w:rsidP="00B66EB3">
      <w:pPr>
        <w:pStyle w:val="ColorfulShading-Accent31"/>
        <w:numPr>
          <w:ilvl w:val="0"/>
          <w:numId w:val="15"/>
        </w:numPr>
        <w:rPr>
          <w:rFonts w:ascii="Times New Roman" w:hAnsi="Times New Roman"/>
        </w:rPr>
      </w:pPr>
      <w:r w:rsidRPr="004B39CE">
        <w:rPr>
          <w:rFonts w:ascii="Times New Roman" w:hAnsi="Times New Roman"/>
        </w:rPr>
        <w:t xml:space="preserve">Fit a constant x-axis shift. E.g., if the energy calibration is different between a data spectrum and the </w:t>
      </w:r>
      <w:proofErr w:type="spellStart"/>
      <w:r w:rsidRPr="004B39CE">
        <w:rPr>
          <w:rFonts w:ascii="Times New Roman" w:hAnsi="Times New Roman"/>
        </w:rPr>
        <w:t>Izero</w:t>
      </w:r>
      <w:proofErr w:type="spellEnd"/>
      <w:r w:rsidRPr="004B39CE">
        <w:rPr>
          <w:rFonts w:ascii="Times New Roman" w:hAnsi="Times New Roman"/>
        </w:rPr>
        <w:t>, a constant energy offset may be fitted. Check the box</w:t>
      </w:r>
      <w:r w:rsidR="002A2762">
        <w:rPr>
          <w:rFonts w:ascii="Times New Roman" w:hAnsi="Times New Roman"/>
        </w:rPr>
        <w:t xml:space="preserve"> next to</w:t>
      </w:r>
      <w:r w:rsidRPr="004B39CE">
        <w:rPr>
          <w:rFonts w:ascii="Times New Roman" w:hAnsi="Times New Roman"/>
        </w:rPr>
        <w:t xml:space="preserve"> “</w:t>
      </w:r>
      <w:r w:rsidR="002A2762">
        <w:rPr>
          <w:rFonts w:ascii="Times New Roman" w:hAnsi="Times New Roman"/>
          <w:color w:val="FF0000"/>
        </w:rPr>
        <w:t>Shift</w:t>
      </w:r>
      <w:r w:rsidRPr="004B39CE">
        <w:rPr>
          <w:rFonts w:ascii="Times New Roman" w:hAnsi="Times New Roman"/>
        </w:rPr>
        <w:t>”</w:t>
      </w:r>
      <w:r w:rsidR="002B1CFE">
        <w:rPr>
          <w:rFonts w:ascii="Times New Roman" w:hAnsi="Times New Roman"/>
        </w:rPr>
        <w:t xml:space="preserve"> (see below)</w:t>
      </w:r>
      <w:r w:rsidRPr="004B39CE">
        <w:rPr>
          <w:rFonts w:ascii="Times New Roman" w:hAnsi="Times New Roman"/>
        </w:rPr>
        <w:t>.</w:t>
      </w:r>
    </w:p>
    <w:p w14:paraId="572B1DC6" w14:textId="77777777" w:rsidR="00B66EB3" w:rsidRPr="004B39CE" w:rsidRDefault="00B66EB3" w:rsidP="00B66EB3">
      <w:pPr>
        <w:pStyle w:val="ColorfulShading-Accent31"/>
        <w:numPr>
          <w:ilvl w:val="0"/>
          <w:numId w:val="15"/>
        </w:numPr>
        <w:rPr>
          <w:rFonts w:ascii="Times New Roman" w:hAnsi="Times New Roman"/>
        </w:rPr>
      </w:pPr>
      <w:r w:rsidRPr="004B39CE">
        <w:rPr>
          <w:rFonts w:ascii="Times New Roman" w:hAnsi="Times New Roman"/>
        </w:rPr>
        <w:t xml:space="preserve">Fit to a subset of the data, using the </w:t>
      </w:r>
      <w:r w:rsidRPr="004B39CE">
        <w:rPr>
          <w:rFonts w:ascii="Times New Roman" w:hAnsi="Times New Roman"/>
          <w:color w:val="FF0000"/>
        </w:rPr>
        <w:t>cursors</w:t>
      </w:r>
      <w:r w:rsidRPr="004B39CE">
        <w:rPr>
          <w:rFonts w:ascii="Times New Roman" w:hAnsi="Times New Roman"/>
        </w:rPr>
        <w:t xml:space="preserve"> (for C spectra, the best range to align is from the </w:t>
      </w:r>
      <w:proofErr w:type="gramStart"/>
      <w:r w:rsidRPr="004B39CE">
        <w:rPr>
          <w:rFonts w:ascii="Times New Roman" w:hAnsi="Times New Roman"/>
        </w:rPr>
        <w:t>left hand</w:t>
      </w:r>
      <w:proofErr w:type="gramEnd"/>
      <w:r w:rsidRPr="004B39CE">
        <w:rPr>
          <w:rFonts w:ascii="Times New Roman" w:hAnsi="Times New Roman"/>
        </w:rPr>
        <w:t xml:space="preserve"> side of the spectrum to the </w:t>
      </w:r>
      <w:r w:rsidR="00077D99">
        <w:rPr>
          <w:rFonts w:ascii="Times New Roman" w:hAnsi="Times New Roman"/>
        </w:rPr>
        <w:t xml:space="preserve">bottom of the first </w:t>
      </w:r>
      <w:proofErr w:type="spellStart"/>
      <w:r w:rsidR="00077D99">
        <w:rPr>
          <w:rFonts w:ascii="Times New Roman" w:hAnsi="Times New Roman"/>
        </w:rPr>
        <w:t>Izero</w:t>
      </w:r>
      <w:proofErr w:type="spellEnd"/>
      <w:r w:rsidR="00077D99">
        <w:rPr>
          <w:rFonts w:ascii="Times New Roman" w:hAnsi="Times New Roman"/>
        </w:rPr>
        <w:t xml:space="preserve"> dip).</w:t>
      </w:r>
    </w:p>
    <w:p w14:paraId="2C221B6F" w14:textId="77777777" w:rsidR="00B66EB3" w:rsidRPr="004B39CE" w:rsidRDefault="00B66EB3" w:rsidP="00B66EB3">
      <w:pPr>
        <w:pStyle w:val="ColorfulShading-Accent31"/>
        <w:numPr>
          <w:ilvl w:val="0"/>
          <w:numId w:val="15"/>
        </w:numPr>
        <w:rPr>
          <w:rFonts w:ascii="Times New Roman" w:hAnsi="Times New Roman"/>
        </w:rPr>
      </w:pPr>
      <w:r w:rsidRPr="004B39CE">
        <w:rPr>
          <w:rFonts w:ascii="Times New Roman" w:hAnsi="Times New Roman"/>
        </w:rPr>
        <w:t>Calculate one or more types of normalized spectra, including the difference (“</w:t>
      </w:r>
      <w:r w:rsidRPr="004B39CE">
        <w:rPr>
          <w:rFonts w:ascii="Times New Roman" w:hAnsi="Times New Roman"/>
          <w:color w:val="FF0000"/>
        </w:rPr>
        <w:t>1-2</w:t>
      </w:r>
      <w:r w:rsidRPr="004B39CE">
        <w:rPr>
          <w:rFonts w:ascii="Times New Roman" w:hAnsi="Times New Roman"/>
        </w:rPr>
        <w:t>”) or ratio (“</w:t>
      </w:r>
      <w:r w:rsidRPr="004B39CE">
        <w:rPr>
          <w:rFonts w:ascii="Times New Roman" w:hAnsi="Times New Roman"/>
          <w:color w:val="FF0000"/>
        </w:rPr>
        <w:t>1/2</w:t>
      </w:r>
      <w:r w:rsidRPr="004B39CE">
        <w:rPr>
          <w:rFonts w:ascii="Times New Roman" w:hAnsi="Times New Roman"/>
        </w:rPr>
        <w:t>” or “</w:t>
      </w:r>
      <w:r w:rsidRPr="004B39CE">
        <w:rPr>
          <w:rFonts w:ascii="Times New Roman" w:hAnsi="Times New Roman"/>
          <w:color w:val="FF0000"/>
        </w:rPr>
        <w:t>1/2-1</w:t>
      </w:r>
      <w:r w:rsidRPr="004B39CE">
        <w:rPr>
          <w:rFonts w:ascii="Times New Roman" w:hAnsi="Times New Roman"/>
        </w:rPr>
        <w:t xml:space="preserve">”) between the data and the </w:t>
      </w:r>
      <w:proofErr w:type="spellStart"/>
      <w:r w:rsidRPr="004B39CE">
        <w:rPr>
          <w:rFonts w:ascii="Times New Roman" w:hAnsi="Times New Roman"/>
        </w:rPr>
        <w:t>Izero</w:t>
      </w:r>
      <w:proofErr w:type="spellEnd"/>
      <w:r w:rsidRPr="004B39CE">
        <w:rPr>
          <w:rFonts w:ascii="Times New Roman" w:hAnsi="Times New Roman"/>
        </w:rPr>
        <w:t xml:space="preserve"> spectra. The calculated spectra are shown in </w:t>
      </w:r>
      <w:proofErr w:type="gramStart"/>
      <w:r w:rsidRPr="004B39CE">
        <w:rPr>
          <w:rFonts w:ascii="Times New Roman" w:hAnsi="Times New Roman"/>
        </w:rPr>
        <w:t>black, and</w:t>
      </w:r>
      <w:proofErr w:type="gramEnd"/>
      <w:r w:rsidRPr="004B39CE">
        <w:rPr>
          <w:rFonts w:ascii="Times New Roman" w:hAnsi="Times New Roman"/>
        </w:rPr>
        <w:t xml:space="preserve"> may be “</w:t>
      </w:r>
      <w:r w:rsidRPr="004B39CE">
        <w:rPr>
          <w:rFonts w:ascii="Times New Roman" w:hAnsi="Times New Roman"/>
          <w:color w:val="FF0000"/>
        </w:rPr>
        <w:t>Adopt</w:t>
      </w:r>
      <w:r w:rsidRPr="004B39CE">
        <w:rPr>
          <w:rFonts w:ascii="Times New Roman" w:hAnsi="Times New Roman"/>
        </w:rPr>
        <w:t>”-ed into the “</w:t>
      </w:r>
      <w:r w:rsidR="00FC3CA8" w:rsidRPr="004B39CE">
        <w:rPr>
          <w:rFonts w:ascii="Times New Roman" w:hAnsi="Times New Roman"/>
        </w:rPr>
        <w:t xml:space="preserve">Data </w:t>
      </w:r>
      <w:r w:rsidRPr="004B39CE">
        <w:rPr>
          <w:rFonts w:ascii="Times New Roman" w:hAnsi="Times New Roman"/>
        </w:rPr>
        <w:t xml:space="preserve">Plotting Panel” for subsequent plotting and saving. The suffixes “_D”, “_M”, and “_R” are appended </w:t>
      </w:r>
      <w:r w:rsidR="00077D99">
        <w:rPr>
          <w:rFonts w:ascii="Times New Roman" w:hAnsi="Times New Roman"/>
        </w:rPr>
        <w:t>to the filenames, respectively.</w:t>
      </w:r>
    </w:p>
    <w:p w14:paraId="33833762" w14:textId="77777777" w:rsidR="00B66EB3" w:rsidRPr="004B39CE" w:rsidRDefault="00B66EB3" w:rsidP="00B66EB3">
      <w:pPr>
        <w:pStyle w:val="ColorfulShading-Accent31"/>
        <w:numPr>
          <w:ilvl w:val="0"/>
          <w:numId w:val="15"/>
        </w:numPr>
        <w:rPr>
          <w:rFonts w:ascii="Times New Roman" w:hAnsi="Times New Roman"/>
        </w:rPr>
      </w:pPr>
      <w:r w:rsidRPr="004B39CE">
        <w:rPr>
          <w:rFonts w:ascii="Times New Roman" w:hAnsi="Times New Roman"/>
        </w:rPr>
        <w:t xml:space="preserve">Mask regions of the spectra if required. For example, if there is a large </w:t>
      </w:r>
      <w:r w:rsidR="002B1CFE" w:rsidRPr="002B1CFE">
        <w:rPr>
          <w:rFonts w:ascii="Adobe Garamond Pro Bold" w:hAnsi="Adobe Garamond Pro Bold"/>
        </w:rPr>
        <w:t>π</w:t>
      </w:r>
      <w:r w:rsidRPr="004B39CE">
        <w:rPr>
          <w:rFonts w:ascii="Times New Roman" w:hAnsi="Times New Roman"/>
        </w:rPr>
        <w:t xml:space="preserve">* peak in the C </w:t>
      </w:r>
      <w:r w:rsidRPr="004B39CE">
        <w:rPr>
          <w:rFonts w:ascii="Times New Roman" w:hAnsi="Times New Roman"/>
          <w:i/>
        </w:rPr>
        <w:t>K</w:t>
      </w:r>
      <w:r w:rsidRPr="004B39CE">
        <w:rPr>
          <w:rFonts w:ascii="Times New Roman" w:hAnsi="Times New Roman"/>
        </w:rPr>
        <w:t xml:space="preserve">-edge spectra, better alignment to the carbon </w:t>
      </w:r>
      <w:proofErr w:type="spellStart"/>
      <w:r w:rsidRPr="004B39CE">
        <w:rPr>
          <w:rFonts w:ascii="Times New Roman" w:hAnsi="Times New Roman"/>
        </w:rPr>
        <w:t>Izero</w:t>
      </w:r>
      <w:proofErr w:type="spellEnd"/>
      <w:r w:rsidRPr="004B39CE">
        <w:rPr>
          <w:rFonts w:ascii="Times New Roman" w:hAnsi="Times New Roman"/>
        </w:rPr>
        <w:t xml:space="preserve"> may be achieved by masking this before alignment. </w:t>
      </w:r>
    </w:p>
    <w:p w14:paraId="4BF07E12" w14:textId="05F4D6E4" w:rsidR="00B66EB3" w:rsidRDefault="005948DC" w:rsidP="002A2762">
      <w:pPr>
        <w:jc w:val="center"/>
      </w:pPr>
      <w:r>
        <w:rPr>
          <w:noProof/>
        </w:rPr>
        <mc:AlternateContent>
          <mc:Choice Requires="wps">
            <w:drawing>
              <wp:anchor distT="0" distB="0" distL="114300" distR="114300" simplePos="0" relativeHeight="251671552" behindDoc="0" locked="0" layoutInCell="1" allowOverlap="1" wp14:anchorId="75BD7D4A" wp14:editId="001FFC1F">
                <wp:simplePos x="0" y="0"/>
                <wp:positionH relativeFrom="column">
                  <wp:posOffset>3333115</wp:posOffset>
                </wp:positionH>
                <wp:positionV relativeFrom="paragraph">
                  <wp:posOffset>541020</wp:posOffset>
                </wp:positionV>
                <wp:extent cx="835025" cy="318135"/>
                <wp:effectExtent l="12700" t="12700" r="3175" b="0"/>
                <wp:wrapNone/>
                <wp:docPr id="1476491924" name="Oval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35025" cy="31813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8E6E9C" id="Oval 87" o:spid="_x0000_s1026" style="position:absolute;margin-left:262.45pt;margin-top:42.6pt;width:65.75pt;height:25.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" filled="f" strokecolor="red" strokeweight="1.5pt">
                <v:path arrowok="t"/>
              </v:oval>
            </w:pict>
          </mc:Fallback>
        </mc:AlternateContent>
      </w:r>
      <w:r>
        <w:rPr>
          <w:noProof/>
        </w:rPr>
        <w:drawing>
          <wp:inline distT="0" distB="0" distL="0" distR="0" wp14:anchorId="5AA2D028" wp14:editId="235FCF9A">
            <wp:extent cx="3784600" cy="3657600"/>
            <wp:effectExtent l="0" t="0" r="0" b="0"/>
            <wp:docPr id="531" name="Pictur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1"/>
                    <pic:cNvPicPr>
                      <a:picLocks/>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84600" cy="3657600"/>
                    </a:xfrm>
                    <a:prstGeom prst="rect">
                      <a:avLst/>
                    </a:prstGeom>
                    <a:noFill/>
                    <a:ln>
                      <a:noFill/>
                    </a:ln>
                  </pic:spPr>
                </pic:pic>
              </a:graphicData>
            </a:graphic>
          </wp:inline>
        </w:drawing>
      </w:r>
    </w:p>
    <w:p w14:paraId="64215FB7" w14:textId="77777777" w:rsidR="00B66EB3" w:rsidRDefault="00B66EB3" w:rsidP="00B66EB3">
      <w:r>
        <w:t>Once the options are set, pressing “</w:t>
      </w:r>
      <w:r w:rsidRPr="00E81284">
        <w:rPr>
          <w:color w:val="FF0000"/>
        </w:rPr>
        <w:t>Align</w:t>
      </w:r>
      <w:r>
        <w:t>” will vertically align the #1 selection to the #2 selection, optionally displaying any of the above calculated spectra. Click “</w:t>
      </w:r>
      <w:r w:rsidRPr="00E81284">
        <w:rPr>
          <w:color w:val="FF0000"/>
        </w:rPr>
        <w:t>Adopt</w:t>
      </w:r>
      <w:r>
        <w:t>” to transfer any result</w:t>
      </w:r>
      <w:r w:rsidR="00077D99">
        <w:t>s to the “Data Plotting Panel”.</w:t>
      </w:r>
    </w:p>
    <w:p w14:paraId="6F61CDE3" w14:textId="77777777" w:rsidR="00B66EB3" w:rsidRDefault="00B66EB3" w:rsidP="00B66EB3"/>
    <w:p w14:paraId="16247893" w14:textId="77777777" w:rsidR="00B66EB3" w:rsidRDefault="00B66EB3" w:rsidP="00B66EB3">
      <w:r>
        <w:t>The “</w:t>
      </w:r>
      <w:r w:rsidRPr="00E81284">
        <w:rPr>
          <w:color w:val="FF0000"/>
        </w:rPr>
        <w:t>Undo</w:t>
      </w:r>
      <w:r>
        <w:t>” button reverts the #1 selected spectrum, or all plotted spectra, to the originally loaded ones, potentially undoing many steps of analysis. This is equivalent to using the “</w:t>
      </w:r>
      <w:r w:rsidRPr="00E81284">
        <w:rPr>
          <w:color w:val="FF0000"/>
        </w:rPr>
        <w:t>Revert</w:t>
      </w:r>
      <w:r>
        <w:t>” button in the “Data Plotting Panel”</w:t>
      </w:r>
      <w:r w:rsidR="002B1CFE">
        <w:t xml:space="preserve"> except that it does not undo any normalization as described in </w:t>
      </w:r>
      <w:hyperlink w:anchor="F" w:history="1">
        <w:r w:rsidR="002B1CFE" w:rsidRPr="002B1CFE">
          <w:rPr>
            <w:rStyle w:val="Hyperlink"/>
          </w:rPr>
          <w:t>F1</w:t>
        </w:r>
      </w:hyperlink>
      <w:r w:rsidR="002B1CFE">
        <w:t xml:space="preserve"> </w:t>
      </w:r>
      <w:hyperlink w:anchor="F1_10" w:history="1">
        <w:r w:rsidR="002B1CFE" w:rsidRPr="002B1CFE">
          <w:rPr>
            <w:rStyle w:val="Hyperlink"/>
          </w:rPr>
          <w:t>step 10</w:t>
        </w:r>
      </w:hyperlink>
      <w:r>
        <w:t>.</w:t>
      </w:r>
    </w:p>
    <w:p w14:paraId="103263AA" w14:textId="77777777" w:rsidR="00B66EB3" w:rsidRDefault="00B66EB3" w:rsidP="00B66EB3"/>
    <w:p w14:paraId="78263670" w14:textId="77777777" w:rsidR="00D4598A" w:rsidRDefault="00B66EB3" w:rsidP="00B66EB3">
      <w:r>
        <w:lastRenderedPageBreak/>
        <w:t>All plotted spectra may be aligned, by simply clicking on “</w:t>
      </w:r>
      <w:r w:rsidRPr="00E81284">
        <w:rPr>
          <w:color w:val="FF0000"/>
        </w:rPr>
        <w:t>Align</w:t>
      </w:r>
      <w:r>
        <w:t>”, to one reference if the #1 menu selects “</w:t>
      </w:r>
      <w:r w:rsidRPr="00E81284">
        <w:rPr>
          <w:color w:val="FF0000"/>
        </w:rPr>
        <w:t>all</w:t>
      </w:r>
      <w:r>
        <w:t>” spectra, but no normalized spectra are calculated.</w:t>
      </w:r>
    </w:p>
    <w:p w14:paraId="6D03640A" w14:textId="77777777" w:rsidR="00D4598A" w:rsidRDefault="00D4598A" w:rsidP="00B66EB3"/>
    <w:p w14:paraId="3621CF7D" w14:textId="77777777" w:rsidR="00B66EB3" w:rsidRDefault="00B66EB3" w:rsidP="00B66EB3">
      <w:hyperlink w:anchor="top" w:history="1">
        <w:r w:rsidRPr="009B794D">
          <w:rPr>
            <w:rStyle w:val="Hyperlink"/>
          </w:rPr>
          <w:t>back to top</w:t>
        </w:r>
      </w:hyperlink>
    </w:p>
    <w:p w14:paraId="4A21D1FD" w14:textId="77777777" w:rsidR="00B66EB3" w:rsidRDefault="00B66EB3" w:rsidP="00B66EB3"/>
    <w:p w14:paraId="0E81C01D" w14:textId="46A95169" w:rsidR="00B66EB3" w:rsidRPr="008C1963" w:rsidRDefault="00FB450D" w:rsidP="00480B0D">
      <w:pPr>
        <w:pStyle w:val="Heading1"/>
      </w:pPr>
      <w:bookmarkStart w:id="21" w:name="G"/>
      <w:bookmarkStart w:id="22" w:name="_Toc210939267"/>
      <w:bookmarkEnd w:id="21"/>
      <w:r w:rsidRPr="00FB450D">
        <w:rPr>
          <w:highlight w:val="cyan"/>
        </w:rPr>
        <w:t>I</w:t>
      </w:r>
      <w:r w:rsidR="00B66EB3" w:rsidRPr="00FB450D">
        <w:rPr>
          <w:highlight w:val="cyan"/>
        </w:rPr>
        <w:t>. Spectra peak fitting</w:t>
      </w:r>
      <w:bookmarkEnd w:id="22"/>
    </w:p>
    <w:p w14:paraId="22B3CCEA" w14:textId="77777777" w:rsidR="00B66EB3" w:rsidRDefault="00B66EB3" w:rsidP="00602FD3">
      <w:pPr>
        <w:numPr>
          <w:ilvl w:val="0"/>
          <w:numId w:val="1"/>
        </w:numPr>
        <w:tabs>
          <w:tab w:val="clear" w:pos="720"/>
          <w:tab w:val="num" w:pos="360"/>
        </w:tabs>
        <w:ind w:left="360"/>
      </w:pPr>
      <w:r>
        <w:t>Highlight the file in the Data Plotting Panel and click the “Peak Fitting” button. Ensure the “multiple peaks” fit option is selected and click “Continue”.</w:t>
      </w:r>
    </w:p>
    <w:p w14:paraId="66C8DF35" w14:textId="77777777" w:rsidR="00B66EB3" w:rsidRDefault="00B66EB3" w:rsidP="00602FD3">
      <w:pPr>
        <w:tabs>
          <w:tab w:val="num" w:pos="360"/>
        </w:tabs>
        <w:ind w:left="360"/>
      </w:pPr>
    </w:p>
    <w:p w14:paraId="4327E8EB" w14:textId="77777777" w:rsidR="00B66EB3" w:rsidRDefault="00B66EB3" w:rsidP="00602FD3">
      <w:pPr>
        <w:numPr>
          <w:ilvl w:val="0"/>
          <w:numId w:val="1"/>
        </w:numPr>
        <w:tabs>
          <w:tab w:val="clear" w:pos="720"/>
          <w:tab w:val="num" w:pos="360"/>
        </w:tabs>
        <w:ind w:left="360"/>
      </w:pPr>
      <w:r>
        <w:t>In the boxes to the right, set the background polynomial number to 4, the number of Gaussians</w:t>
      </w:r>
      <w:r w:rsidR="0014123E">
        <w:t xml:space="preserve"> (or </w:t>
      </w:r>
      <w:proofErr w:type="spellStart"/>
      <w:r w:rsidR="0014123E">
        <w:t>Lorentzians</w:t>
      </w:r>
      <w:proofErr w:type="spellEnd"/>
      <w:r w:rsidR="0014123E">
        <w:t>)</w:t>
      </w:r>
      <w:r>
        <w:t xml:space="preserve"> to 4, and the number of arctangents to 2. You may load coefficients from a previous data set if you have them. If not, use the cursor information window </w:t>
      </w:r>
      <w:proofErr w:type="spellStart"/>
      <w:r w:rsidR="00435E7A">
        <w:t>command+I</w:t>
      </w:r>
      <w:proofErr w:type="spellEnd"/>
      <w:r w:rsidR="00435E7A">
        <w:t xml:space="preserve"> or </w:t>
      </w:r>
      <w:proofErr w:type="spellStart"/>
      <w:r w:rsidR="00435E7A">
        <w:t>Ctrl+I</w:t>
      </w:r>
      <w:proofErr w:type="spellEnd"/>
      <w:r w:rsidR="00435E7A">
        <w:t xml:space="preserve"> </w:t>
      </w:r>
      <w:r>
        <w:t>to manually enter the approximate locations, amplitudes, and widths of the Gaussians (try heights=.5, widths=.3) and Arctans (try heights and widths=.1). Click the “Hold All” button</w:t>
      </w:r>
      <w:r w:rsidR="0014123E">
        <w:t>, then</w:t>
      </w:r>
      <w:r>
        <w:t xml:space="preserve"> </w:t>
      </w:r>
      <w:r w:rsidR="0014123E">
        <w:t>c</w:t>
      </w:r>
      <w:r>
        <w:t>lick “Trial”.</w:t>
      </w:r>
    </w:p>
    <w:p w14:paraId="6D1F5217" w14:textId="13349E41" w:rsidR="00B66EB3" w:rsidRPr="003877C1" w:rsidRDefault="005948DC" w:rsidP="00B66EB3">
      <w:pPr>
        <w:ind w:left="360"/>
        <w:jc w:val="center"/>
      </w:pPr>
      <w:r w:rsidRPr="00DB3547">
        <w:rPr>
          <w:noProof/>
        </w:rPr>
        <w:drawing>
          <wp:inline distT="0" distB="0" distL="0" distR="0" wp14:anchorId="02526AAD" wp14:editId="4CADB9B6">
            <wp:extent cx="4650105" cy="4689475"/>
            <wp:effectExtent l="0" t="0" r="0" b="0"/>
            <wp:docPr id="530"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50105" cy="4689475"/>
                    </a:xfrm>
                    <a:prstGeom prst="rect">
                      <a:avLst/>
                    </a:prstGeom>
                    <a:noFill/>
                    <a:ln>
                      <a:noFill/>
                    </a:ln>
                  </pic:spPr>
                </pic:pic>
              </a:graphicData>
            </a:graphic>
          </wp:inline>
        </w:drawing>
      </w:r>
    </w:p>
    <w:p w14:paraId="659D2A93" w14:textId="77777777" w:rsidR="00B66EB3" w:rsidRDefault="00B66EB3" w:rsidP="00B66EB3">
      <w:pPr>
        <w:ind w:left="360"/>
      </w:pPr>
    </w:p>
    <w:p w14:paraId="59772ABC" w14:textId="77777777" w:rsidR="00B66EB3" w:rsidRDefault="00B66EB3" w:rsidP="00026432">
      <w:pPr>
        <w:numPr>
          <w:ilvl w:val="0"/>
          <w:numId w:val="1"/>
        </w:numPr>
        <w:tabs>
          <w:tab w:val="clear" w:pos="720"/>
          <w:tab w:val="num" w:pos="360"/>
        </w:tabs>
        <w:ind w:left="360"/>
      </w:pPr>
      <w:r>
        <w:t xml:space="preserve">Adjust the relative peak heights and locations as needed to fit the data. </w:t>
      </w:r>
      <w:r w:rsidR="009C6B48">
        <w:t xml:space="preserve">Unclick the </w:t>
      </w:r>
      <w:r w:rsidR="009C6B48" w:rsidRPr="009C6B48">
        <w:rPr>
          <w:i/>
        </w:rPr>
        <w:t>H</w:t>
      </w:r>
      <w:r w:rsidRPr="009C6B48">
        <w:rPr>
          <w:i/>
        </w:rPr>
        <w:t>old</w:t>
      </w:r>
      <w:r>
        <w:t xml:space="preserve"> boxes for the polynomial coefficients. Ensure the cursors enclose the entire data range. Click </w:t>
      </w:r>
      <w:r w:rsidR="0077624C">
        <w:rPr>
          <w:i/>
        </w:rPr>
        <w:t>Fit</w:t>
      </w:r>
      <w:r>
        <w:t>.</w:t>
      </w:r>
    </w:p>
    <w:p w14:paraId="4BAF4643" w14:textId="77777777" w:rsidR="00B66EB3" w:rsidRDefault="00B66EB3" w:rsidP="00026432">
      <w:pPr>
        <w:tabs>
          <w:tab w:val="num" w:pos="360"/>
        </w:tabs>
        <w:ind w:left="360"/>
      </w:pPr>
    </w:p>
    <w:p w14:paraId="1E275B9F" w14:textId="77777777" w:rsidR="00B66EB3" w:rsidRDefault="00B66EB3" w:rsidP="00026432">
      <w:pPr>
        <w:numPr>
          <w:ilvl w:val="0"/>
          <w:numId w:val="1"/>
        </w:numPr>
        <w:tabs>
          <w:tab w:val="clear" w:pos="720"/>
          <w:tab w:val="num" w:pos="360"/>
        </w:tabs>
        <w:ind w:left="360"/>
      </w:pPr>
      <w:r>
        <w:lastRenderedPageBreak/>
        <w:t xml:space="preserve">Adjust peak heights and locations, </w:t>
      </w:r>
      <w:proofErr w:type="spellStart"/>
      <w:r>
        <w:t>unholding</w:t>
      </w:r>
      <w:proofErr w:type="spellEnd"/>
      <w:r>
        <w:t xml:space="preserve"> and fitting one parameter at a time. The leftmost peak’s width will most likely have to be held at about 0.3, as the algorithm tends to want to flatten that peak.</w:t>
      </w:r>
    </w:p>
    <w:p w14:paraId="66F2B016" w14:textId="4C59C7CE" w:rsidR="00B66EB3" w:rsidRPr="003877C1" w:rsidRDefault="005948DC" w:rsidP="00B66EB3">
      <w:pPr>
        <w:ind w:left="360"/>
        <w:jc w:val="center"/>
      </w:pPr>
      <w:r w:rsidRPr="00DB3547">
        <w:rPr>
          <w:noProof/>
        </w:rPr>
        <w:drawing>
          <wp:inline distT="0" distB="0" distL="0" distR="0" wp14:anchorId="2D16F81F" wp14:editId="765D3A27">
            <wp:extent cx="4939030" cy="4879975"/>
            <wp:effectExtent l="0" t="0" r="0" b="0"/>
            <wp:docPr id="529"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39030" cy="4879975"/>
                    </a:xfrm>
                    <a:prstGeom prst="rect">
                      <a:avLst/>
                    </a:prstGeom>
                    <a:noFill/>
                    <a:ln>
                      <a:noFill/>
                    </a:ln>
                  </pic:spPr>
                </pic:pic>
              </a:graphicData>
            </a:graphic>
          </wp:inline>
        </w:drawing>
      </w:r>
    </w:p>
    <w:p w14:paraId="075A2738" w14:textId="77777777" w:rsidR="00B66EB3" w:rsidRDefault="00B66EB3" w:rsidP="00B66EB3">
      <w:pPr>
        <w:ind w:left="360"/>
      </w:pPr>
    </w:p>
    <w:p w14:paraId="289F400D" w14:textId="77777777" w:rsidR="00B66EB3" w:rsidRDefault="00B66EB3" w:rsidP="009C6B48">
      <w:pPr>
        <w:numPr>
          <w:ilvl w:val="0"/>
          <w:numId w:val="1"/>
        </w:numPr>
        <w:tabs>
          <w:tab w:val="clear" w:pos="720"/>
          <w:tab w:val="num" w:pos="360"/>
        </w:tabs>
        <w:ind w:left="360"/>
      </w:pPr>
      <w:r>
        <w:t xml:space="preserve">Adjust the heights and locations of the arctangent curves to best fit the data. Adjust the widths, but ensure </w:t>
      </w:r>
      <w:proofErr w:type="gramStart"/>
      <w:r>
        <w:t>that</w:t>
      </w:r>
      <w:proofErr w:type="gramEnd"/>
      <w:r>
        <w:t xml:space="preserve"> they are positive.</w:t>
      </w:r>
    </w:p>
    <w:p w14:paraId="0068E8C0" w14:textId="286F86AF" w:rsidR="00B66EB3" w:rsidRPr="003877C1" w:rsidRDefault="005948DC" w:rsidP="00B66EB3">
      <w:pPr>
        <w:ind w:left="360"/>
        <w:jc w:val="center"/>
      </w:pPr>
      <w:r w:rsidRPr="00DB3547">
        <w:rPr>
          <w:noProof/>
        </w:rPr>
        <w:lastRenderedPageBreak/>
        <w:drawing>
          <wp:inline distT="0" distB="0" distL="0" distR="0" wp14:anchorId="0B37CC47" wp14:editId="54F748F6">
            <wp:extent cx="3960495" cy="3999865"/>
            <wp:effectExtent l="0" t="0" r="0" b="0"/>
            <wp:docPr id="52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60495" cy="3999865"/>
                    </a:xfrm>
                    <a:prstGeom prst="rect">
                      <a:avLst/>
                    </a:prstGeom>
                    <a:noFill/>
                    <a:ln>
                      <a:noFill/>
                    </a:ln>
                  </pic:spPr>
                </pic:pic>
              </a:graphicData>
            </a:graphic>
          </wp:inline>
        </w:drawing>
      </w:r>
    </w:p>
    <w:p w14:paraId="53B5BFCD" w14:textId="77777777" w:rsidR="00B66EB3" w:rsidRDefault="00B66EB3" w:rsidP="00B66EB3">
      <w:pPr>
        <w:ind w:left="360"/>
      </w:pPr>
    </w:p>
    <w:p w14:paraId="7E8C0233" w14:textId="77777777" w:rsidR="00B66EB3" w:rsidRDefault="00B66EB3" w:rsidP="00183A72">
      <w:pPr>
        <w:numPr>
          <w:ilvl w:val="0"/>
          <w:numId w:val="1"/>
        </w:numPr>
        <w:tabs>
          <w:tab w:val="clear" w:pos="720"/>
          <w:tab w:val="num" w:pos="360"/>
        </w:tabs>
        <w:ind w:left="360"/>
      </w:pPr>
      <w:r>
        <w:t xml:space="preserve">When the data are fit, continue to press the </w:t>
      </w:r>
      <w:r w:rsidR="009C6B48" w:rsidRPr="009C6B48">
        <w:rPr>
          <w:i/>
        </w:rPr>
        <w:t>F</w:t>
      </w:r>
      <w:r w:rsidRPr="009C6B48">
        <w:rPr>
          <w:i/>
        </w:rPr>
        <w:t>it</w:t>
      </w:r>
      <w:r>
        <w:t xml:space="preserve"> button with all parameters free (</w:t>
      </w:r>
      <w:proofErr w:type="spellStart"/>
      <w:r>
        <w:t>unheld</w:t>
      </w:r>
      <w:proofErr w:type="spellEnd"/>
      <w:r>
        <w:t>) (except for the wild parameters as mentioned above) until the values do not change from fit to fit. Once the coefficients are “stable”, record them in a data book or spreadsheet for analysis along with all pertinent data (filename, angle, photon energy, etc.). Save the coefficients for use in the next file’s analysis.</w:t>
      </w:r>
    </w:p>
    <w:p w14:paraId="5C3D47E0" w14:textId="77777777" w:rsidR="00B66EB3" w:rsidRDefault="00B66EB3" w:rsidP="00B66EB3">
      <w:pPr>
        <w:ind w:left="360"/>
      </w:pPr>
    </w:p>
    <w:p w14:paraId="35FB450D" w14:textId="021EF0AC" w:rsidR="00B66EB3" w:rsidRPr="003877C1" w:rsidRDefault="005948DC" w:rsidP="00B66EB3">
      <w:pPr>
        <w:ind w:left="360"/>
        <w:jc w:val="center"/>
      </w:pPr>
      <w:r w:rsidRPr="00DB3547">
        <w:rPr>
          <w:noProof/>
        </w:rPr>
        <w:drawing>
          <wp:inline distT="0" distB="0" distL="0" distR="0" wp14:anchorId="5146CD7F" wp14:editId="2BFD3A63">
            <wp:extent cx="5247005" cy="2322830"/>
            <wp:effectExtent l="0" t="0" r="0" b="0"/>
            <wp:docPr id="527"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47005" cy="2322830"/>
                    </a:xfrm>
                    <a:prstGeom prst="rect">
                      <a:avLst/>
                    </a:prstGeom>
                    <a:noFill/>
                    <a:ln>
                      <a:noFill/>
                    </a:ln>
                  </pic:spPr>
                </pic:pic>
              </a:graphicData>
            </a:graphic>
          </wp:inline>
        </w:drawing>
      </w:r>
    </w:p>
    <w:p w14:paraId="0394D40D" w14:textId="77777777" w:rsidR="00B66EB3" w:rsidRPr="00D46942" w:rsidRDefault="00B66EB3" w:rsidP="00D46942"/>
    <w:p w14:paraId="7F979F68" w14:textId="77777777" w:rsidR="003976D6" w:rsidRDefault="00B66EB3" w:rsidP="0073625C">
      <w:pPr>
        <w:numPr>
          <w:ilvl w:val="0"/>
          <w:numId w:val="1"/>
        </w:numPr>
        <w:tabs>
          <w:tab w:val="clear" w:pos="720"/>
          <w:tab w:val="num" w:pos="360"/>
        </w:tabs>
        <w:ind w:left="360"/>
      </w:pPr>
      <w:r>
        <w:t>Repeat all steps for each data file. The new coefficients do not have to be saved every time, unless drastic changes in spectrum profile are evident or expected.</w:t>
      </w:r>
    </w:p>
    <w:p w14:paraId="32014166" w14:textId="77777777" w:rsidR="00FB450D" w:rsidRDefault="003976D6" w:rsidP="0073625C">
      <w:pPr>
        <w:numPr>
          <w:ilvl w:val="0"/>
          <w:numId w:val="1"/>
        </w:numPr>
        <w:tabs>
          <w:tab w:val="clear" w:pos="720"/>
          <w:tab w:val="num" w:pos="360"/>
        </w:tabs>
        <w:ind w:left="360"/>
      </w:pPr>
      <w:r>
        <w:lastRenderedPageBreak/>
        <w:t>W</w:t>
      </w:r>
      <w:r w:rsidRPr="003976D6">
        <w:t xml:space="preserve">hen you are done peak-fitting, click on “Keep” then go to the Data Plotting Panel, select the spectrum you just peak-fitted, click on “Save”, and in the second drop-down menu from top left select “fit results”. </w:t>
      </w:r>
      <w:r>
        <w:t>T</w:t>
      </w:r>
      <w:r w:rsidRPr="003976D6">
        <w:t xml:space="preserve">he </w:t>
      </w:r>
      <w:proofErr w:type="spellStart"/>
      <w:r w:rsidRPr="003976D6">
        <w:t>txt</w:t>
      </w:r>
      <w:proofErr w:type="spellEnd"/>
      <w:r w:rsidRPr="003976D6">
        <w:t xml:space="preserve"> file saved has all components </w:t>
      </w:r>
      <w:r>
        <w:t>and their headings</w:t>
      </w:r>
      <w:r w:rsidRPr="003976D6">
        <w:t>.</w:t>
      </w:r>
      <w:r w:rsidR="00B66EB3">
        <w:t xml:space="preserve"> </w:t>
      </w:r>
    </w:p>
    <w:p w14:paraId="76CB4AD2" w14:textId="58578E77" w:rsidR="00B66EB3" w:rsidRDefault="00B66EB3" w:rsidP="00FB450D">
      <w:hyperlink w:anchor="top" w:history="1">
        <w:r w:rsidRPr="009B794D">
          <w:rPr>
            <w:rStyle w:val="Hyperlink"/>
          </w:rPr>
          <w:t>back to top</w:t>
        </w:r>
      </w:hyperlink>
    </w:p>
    <w:p w14:paraId="700245A9" w14:textId="77777777" w:rsidR="00BE22D8" w:rsidRDefault="00BE22D8">
      <w:pPr>
        <w:rPr>
          <w:highlight w:val="yellow"/>
          <w:u w:val="single"/>
        </w:rPr>
      </w:pPr>
      <w:bookmarkStart w:id="23" w:name="H"/>
      <w:bookmarkEnd w:id="23"/>
    </w:p>
    <w:p w14:paraId="2237497A" w14:textId="04E17524" w:rsidR="00B66EB3" w:rsidRPr="00FB450D" w:rsidRDefault="00FB450D" w:rsidP="00FB450D">
      <w:pPr>
        <w:pStyle w:val="Heading1"/>
      </w:pPr>
      <w:bookmarkStart w:id="24" w:name="_Toc210939268"/>
      <w:r w:rsidRPr="00FB450D">
        <w:rPr>
          <w:highlight w:val="magenta"/>
        </w:rPr>
        <w:t>J</w:t>
      </w:r>
      <w:r w:rsidR="00B66EB3" w:rsidRPr="00FB450D">
        <w:rPr>
          <w:highlight w:val="magenta"/>
        </w:rPr>
        <w:t>. Component</w:t>
      </w:r>
      <w:r>
        <w:rPr>
          <w:highlight w:val="magenta"/>
        </w:rPr>
        <w:t xml:space="preserve"> </w:t>
      </w:r>
      <w:r w:rsidRPr="00FB450D">
        <w:rPr>
          <w:highlight w:val="magenta"/>
        </w:rPr>
        <w:t>mapping and Myriad Mapping</w:t>
      </w:r>
      <w:bookmarkEnd w:id="24"/>
    </w:p>
    <w:p w14:paraId="3E0A8225" w14:textId="77777777" w:rsidR="00B66EB3" w:rsidRDefault="00B66EB3">
      <w:r>
        <w:t xml:space="preserve">In mixed systems, each pixel contains a linear combination of different well-known components, with distinct spectra. This component analysis will extract a spectrum from each pixel, find the best-fit combination of those known components, and quantitatively assign a proportion to each of them. This information can be displayed for analyzed areas in proportion maps (pMaps). Three pMaps can be combined in </w:t>
      </w:r>
      <w:r w:rsidR="00BE22D8">
        <w:t xml:space="preserve">Igor or in </w:t>
      </w:r>
      <w:r>
        <w:t>Adobe Photoshop in</w:t>
      </w:r>
      <w:r w:rsidR="00BE22D8">
        <w:t>to</w:t>
      </w:r>
      <w:r>
        <w:t xml:space="preserve"> an RGB image. Intensity maps (</w:t>
      </w:r>
      <w:proofErr w:type="spellStart"/>
      <w:r>
        <w:t>iMaps</w:t>
      </w:r>
      <w:proofErr w:type="spellEnd"/>
      <w:r>
        <w:t>) display the non-quantitative relative intensity of each component.</w:t>
      </w:r>
    </w:p>
    <w:p w14:paraId="342FA174" w14:textId="77777777" w:rsidR="00F318A7" w:rsidRDefault="00F318A7"/>
    <w:p w14:paraId="2251BB14" w14:textId="77777777" w:rsidR="00B66EB3" w:rsidRDefault="00B66EB3">
      <w:r w:rsidRPr="001E777F">
        <w:t xml:space="preserve">There </w:t>
      </w:r>
      <w:r>
        <w:t xml:space="preserve">are two methods implemented to find the best-fit linear combination of reference components. </w:t>
      </w:r>
    </w:p>
    <w:p w14:paraId="3482C33C" w14:textId="77777777" w:rsidR="00B66EB3" w:rsidRDefault="00B66EB3" w:rsidP="00B66EB3">
      <w:pPr>
        <w:numPr>
          <w:ilvl w:val="0"/>
          <w:numId w:val="9"/>
        </w:numPr>
      </w:pPr>
      <w:r>
        <w:t>Matrix least-squares (Matrix LLS) uses the built-in linear algebra algorithms, which can incorporate a polynomi</w:t>
      </w:r>
      <w:r w:rsidR="007F6EBD">
        <w:t>al background component but do</w:t>
      </w:r>
      <w:r>
        <w:t xml:space="preserve"> not permit a shift in spe</w:t>
      </w:r>
      <w:r w:rsidR="007F6EBD">
        <w:t>ctrum energy axis to be fitted.</w:t>
      </w:r>
    </w:p>
    <w:p w14:paraId="1788ADE4" w14:textId="77777777" w:rsidR="00B66EB3" w:rsidRDefault="00B66EB3" w:rsidP="00B66EB3">
      <w:pPr>
        <w:numPr>
          <w:ilvl w:val="0"/>
          <w:numId w:val="9"/>
        </w:numPr>
      </w:pPr>
      <w:r>
        <w:t>The non-linear least-squares (NLLS) approach iteratively optimizes the proportions of the reference components and a polynomial, and</w:t>
      </w:r>
      <w:r w:rsidR="00BE22D8">
        <w:t xml:space="preserve"> it</w:t>
      </w:r>
      <w:r>
        <w:t xml:space="preserve"> can fit an energy offset. This approach is a little slower and the solutions are not necessarily optimal, but </w:t>
      </w:r>
      <w:r w:rsidR="0099561A">
        <w:t xml:space="preserve">it </w:t>
      </w:r>
      <w:r w:rsidR="00BE22D8">
        <w:t>is</w:t>
      </w:r>
      <w:r w:rsidR="00D46942">
        <w:t xml:space="preserve"> best for PEEM data analysis.</w:t>
      </w:r>
    </w:p>
    <w:p w14:paraId="7183B62D" w14:textId="77777777" w:rsidR="00D46942" w:rsidRPr="001E777F" w:rsidRDefault="006275CF" w:rsidP="00B66EB3">
      <w:pPr>
        <w:numPr>
          <w:ilvl w:val="0"/>
          <w:numId w:val="9"/>
        </w:numPr>
      </w:pPr>
      <w:r>
        <w:t xml:space="preserve">As of version 26, there is a third option, MT-NLLS. This is the </w:t>
      </w:r>
      <w:r w:rsidR="00BD0B4C">
        <w:t>same as the NLLS approach, except that it takes advantage of parallel processing (multi-threading) to speed up analysis.</w:t>
      </w:r>
      <w:r w:rsidR="000C0091">
        <w:t xml:space="preserve"> This option is </w:t>
      </w:r>
      <w:proofErr w:type="gramStart"/>
      <w:r w:rsidR="000C0091">
        <w:t>pretty buggy</w:t>
      </w:r>
      <w:proofErr w:type="gramEnd"/>
      <w:r w:rsidR="000C0091">
        <w:t>, and we stopped maintaining it for the time being.</w:t>
      </w:r>
    </w:p>
    <w:p w14:paraId="64F0DEF2" w14:textId="77777777" w:rsidR="00B66EB3" w:rsidRPr="003877C1" w:rsidRDefault="00B66EB3">
      <w:pPr>
        <w:rPr>
          <w:u w:val="single"/>
        </w:rPr>
      </w:pPr>
    </w:p>
    <w:p w14:paraId="07A5DAD6" w14:textId="77777777" w:rsidR="00B66EB3" w:rsidRDefault="00B66EB3" w:rsidP="00BE22D8">
      <w:pPr>
        <w:widowControl w:val="0"/>
        <w:numPr>
          <w:ilvl w:val="0"/>
          <w:numId w:val="2"/>
        </w:numPr>
        <w:jc w:val="both"/>
      </w:pPr>
      <w:r>
        <w:rPr>
          <w:rFonts w:hint="eastAsia"/>
        </w:rPr>
        <w:t xml:space="preserve">Start Igor </w:t>
      </w:r>
      <w:r w:rsidR="00BE22D8">
        <w:t>8</w:t>
      </w:r>
    </w:p>
    <w:p w14:paraId="00C8ECF5" w14:textId="01E31410" w:rsidR="00B66EB3" w:rsidRDefault="005948DC" w:rsidP="00B66EB3">
      <w:pPr>
        <w:jc w:val="center"/>
      </w:pPr>
      <w:r w:rsidRPr="003A7134">
        <w:rPr>
          <w:noProof/>
        </w:rPr>
        <w:drawing>
          <wp:inline distT="0" distB="0" distL="0" distR="0" wp14:anchorId="10DEA040" wp14:editId="4E0DD7B3">
            <wp:extent cx="1799590" cy="1696720"/>
            <wp:effectExtent l="0" t="0" r="0" b="0"/>
            <wp:docPr id="526" name="Picture 60" descr="Graphical user interface, text,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descr="Graphical user interface, text, application&#10;&#10;Description automatically generated"/>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99590" cy="1696720"/>
                    </a:xfrm>
                    <a:prstGeom prst="rect">
                      <a:avLst/>
                    </a:prstGeom>
                    <a:noFill/>
                    <a:ln>
                      <a:noFill/>
                    </a:ln>
                  </pic:spPr>
                </pic:pic>
              </a:graphicData>
            </a:graphic>
          </wp:inline>
        </w:drawing>
      </w:r>
    </w:p>
    <w:p w14:paraId="373722BC" w14:textId="77777777" w:rsidR="00B66EB3" w:rsidRDefault="00B66EB3" w:rsidP="00B66EB3">
      <w:pPr>
        <w:widowControl w:val="0"/>
        <w:numPr>
          <w:ilvl w:val="0"/>
          <w:numId w:val="2"/>
        </w:numPr>
        <w:jc w:val="both"/>
      </w:pPr>
      <w:r>
        <w:rPr>
          <w:rFonts w:hint="eastAsia"/>
        </w:rPr>
        <w:t xml:space="preserve">Spectra =&gt; Load Spectrum </w:t>
      </w:r>
      <w:r>
        <w:t>Analysis</w:t>
      </w:r>
      <w:r>
        <w:rPr>
          <w:rFonts w:hint="eastAsia"/>
        </w:rPr>
        <w:t xml:space="preserve"> Package</w:t>
      </w:r>
    </w:p>
    <w:p w14:paraId="593C54D2" w14:textId="5F7F3758" w:rsidR="00B66EB3" w:rsidRDefault="005948DC" w:rsidP="00B66EB3">
      <w:r w:rsidRPr="00DB3547">
        <w:rPr>
          <w:noProof/>
        </w:rPr>
        <w:drawing>
          <wp:inline distT="0" distB="0" distL="0" distR="0" wp14:anchorId="573E57EE" wp14:editId="1888D916">
            <wp:extent cx="5271135" cy="151765"/>
            <wp:effectExtent l="0" t="0" r="0" b="0"/>
            <wp:docPr id="525" name="Picture 21" descr="Description: Description: Description: Descriptio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Description: Description: Description: Description: 1"/>
                    <pic:cNvPicPr>
                      <a:picLocks/>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1135" cy="151765"/>
                    </a:xfrm>
                    <a:prstGeom prst="rect">
                      <a:avLst/>
                    </a:prstGeom>
                    <a:noFill/>
                    <a:ln>
                      <a:noFill/>
                    </a:ln>
                  </pic:spPr>
                </pic:pic>
              </a:graphicData>
            </a:graphic>
          </wp:inline>
        </w:drawing>
      </w:r>
    </w:p>
    <w:p w14:paraId="7A8EEF60" w14:textId="77777777" w:rsidR="00B66EB3" w:rsidRDefault="00B66EB3" w:rsidP="00B66EB3"/>
    <w:p w14:paraId="58823613" w14:textId="77777777" w:rsidR="00B66EB3" w:rsidRDefault="00B66EB3" w:rsidP="00B66EB3">
      <w:pPr>
        <w:widowControl w:val="0"/>
        <w:numPr>
          <w:ilvl w:val="0"/>
          <w:numId w:val="2"/>
        </w:numPr>
        <w:jc w:val="both"/>
      </w:pPr>
      <w:r>
        <w:rPr>
          <w:rFonts w:hint="eastAsia"/>
        </w:rPr>
        <w:t xml:space="preserve">SPHINX =&gt; </w:t>
      </w:r>
      <w:r>
        <w:t>Stacks</w:t>
      </w:r>
      <w:r>
        <w:rPr>
          <w:rFonts w:hint="eastAsia"/>
        </w:rPr>
        <w:t xml:space="preserve"> =&gt; Load TIFF Stack</w:t>
      </w:r>
      <w:r w:rsidR="0058099B">
        <w:t xml:space="preserve"> (or see </w:t>
      </w:r>
      <w:hyperlink w:anchor="B" w:history="1">
        <w:r w:rsidR="0058099B" w:rsidRPr="008F254B">
          <w:rPr>
            <w:rStyle w:val="Hyperlink"/>
          </w:rPr>
          <w:t>B</w:t>
        </w:r>
      </w:hyperlink>
      <w:r w:rsidR="0058099B">
        <w:t xml:space="preserve"> to create a new stack)</w:t>
      </w:r>
    </w:p>
    <w:p w14:paraId="16616F04" w14:textId="7EF5E2D6" w:rsidR="00B66EB3" w:rsidRDefault="005948DC" w:rsidP="00D818A3">
      <w:pPr>
        <w:widowControl w:val="0"/>
        <w:ind w:left="360"/>
        <w:jc w:val="both"/>
      </w:pPr>
      <w:r>
        <w:rPr>
          <w:noProof/>
        </w:rPr>
        <w:drawing>
          <wp:inline distT="0" distB="0" distL="0" distR="0" wp14:anchorId="2EC7EA65" wp14:editId="3BCFF7F9">
            <wp:extent cx="2107565" cy="992505"/>
            <wp:effectExtent l="0" t="0" r="0" b="0"/>
            <wp:docPr id="524" name="Pictur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4"/>
                    <pic:cNvPicPr>
                      <a:picLocks/>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07565" cy="992505"/>
                    </a:xfrm>
                    <a:prstGeom prst="rect">
                      <a:avLst/>
                    </a:prstGeom>
                    <a:noFill/>
                    <a:ln>
                      <a:noFill/>
                    </a:ln>
                  </pic:spPr>
                </pic:pic>
              </a:graphicData>
            </a:graphic>
          </wp:inline>
        </w:drawing>
      </w:r>
      <w:r w:rsidR="00D818A3">
        <w:tab/>
      </w:r>
      <w:r w:rsidRPr="00DB3547">
        <w:rPr>
          <w:noProof/>
        </w:rPr>
        <w:drawing>
          <wp:inline distT="0" distB="0" distL="0" distR="0" wp14:anchorId="2E91A9C0" wp14:editId="20BBA122">
            <wp:extent cx="3021965" cy="836295"/>
            <wp:effectExtent l="0" t="0" r="0" b="0"/>
            <wp:docPr id="523" name="Picture 22" descr="Description: Description: Description: Description: 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Description: Description: Description: Description: Picture 1"/>
                    <pic:cNvPicPr>
                      <a:picLocks/>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21965" cy="836295"/>
                    </a:xfrm>
                    <a:prstGeom prst="rect">
                      <a:avLst/>
                    </a:prstGeom>
                    <a:noFill/>
                    <a:ln>
                      <a:noFill/>
                    </a:ln>
                  </pic:spPr>
                </pic:pic>
              </a:graphicData>
            </a:graphic>
          </wp:inline>
        </w:drawing>
      </w:r>
    </w:p>
    <w:p w14:paraId="32ECA673" w14:textId="77777777" w:rsidR="00B66EB3" w:rsidRDefault="00B66EB3" w:rsidP="00077D99"/>
    <w:p w14:paraId="3BBA53E2" w14:textId="77777777" w:rsidR="00B66EB3" w:rsidRDefault="00B66EB3" w:rsidP="00B66EB3">
      <w:pPr>
        <w:widowControl w:val="0"/>
        <w:numPr>
          <w:ilvl w:val="0"/>
          <w:numId w:val="2"/>
        </w:numPr>
        <w:jc w:val="both"/>
      </w:pPr>
      <w:r>
        <w:rPr>
          <w:rFonts w:hint="eastAsia"/>
        </w:rPr>
        <w:lastRenderedPageBreak/>
        <w:t xml:space="preserve">Give </w:t>
      </w:r>
      <w:r>
        <w:t xml:space="preserve">a </w:t>
      </w:r>
      <w:r w:rsidRPr="00051524">
        <w:rPr>
          <w:i/>
        </w:rPr>
        <w:t xml:space="preserve">short </w:t>
      </w:r>
      <w:r>
        <w:rPr>
          <w:rFonts w:hint="eastAsia"/>
        </w:rPr>
        <w:t>name to the imported stack</w:t>
      </w:r>
      <w:r>
        <w:t xml:space="preserve"> (</w:t>
      </w:r>
      <w:hyperlink w:anchor="short" w:history="1">
        <w:r w:rsidRPr="009B794D">
          <w:rPr>
            <w:rStyle w:val="Hyperlink"/>
          </w:rPr>
          <w:t>short name issue</w:t>
        </w:r>
      </w:hyperlink>
      <w:r>
        <w:t>)</w:t>
      </w:r>
    </w:p>
    <w:p w14:paraId="7630D13A" w14:textId="77777777" w:rsidR="00B66EB3" w:rsidRDefault="00B66EB3" w:rsidP="00B66EB3"/>
    <w:p w14:paraId="49D78CE4" w14:textId="77777777" w:rsidR="00B66EB3" w:rsidRDefault="00BD0B4C" w:rsidP="00BD0B4C">
      <w:pPr>
        <w:widowControl w:val="0"/>
        <w:numPr>
          <w:ilvl w:val="0"/>
          <w:numId w:val="2"/>
        </w:numPr>
        <w:jc w:val="both"/>
      </w:pPr>
      <w:r>
        <w:t>You will see a new window “</w:t>
      </w:r>
      <w:hyperlink w:anchor="StackBrowser" w:history="1">
        <w:r w:rsidR="00300954" w:rsidRPr="000C5B88">
          <w:rPr>
            <w:rStyle w:val="Hyperlink"/>
            <w:color w:val="984806"/>
            <w:u w:val="none"/>
          </w:rPr>
          <w:t>Stack Browser</w:t>
        </w:r>
      </w:hyperlink>
      <w:r>
        <w:t>”.</w:t>
      </w:r>
    </w:p>
    <w:p w14:paraId="6D44D32D" w14:textId="77777777" w:rsidR="00BD0B4C" w:rsidRDefault="00BD0B4C" w:rsidP="002D4A2B">
      <w:pPr>
        <w:pStyle w:val="ColorfulList-Accent11"/>
        <w:ind w:left="0"/>
      </w:pPr>
    </w:p>
    <w:p w14:paraId="04666913" w14:textId="77777777" w:rsidR="00B66EB3" w:rsidRDefault="00B66EB3" w:rsidP="00B66EB3">
      <w:pPr>
        <w:widowControl w:val="0"/>
        <w:numPr>
          <w:ilvl w:val="0"/>
          <w:numId w:val="2"/>
        </w:numPr>
        <w:jc w:val="both"/>
      </w:pPr>
      <w:r>
        <w:rPr>
          <w:rFonts w:hint="eastAsia"/>
        </w:rPr>
        <w:t>Load the corresponding</w:t>
      </w:r>
      <w:r w:rsidR="00892379">
        <w:t xml:space="preserve"> axis file</w:t>
      </w:r>
      <w:r>
        <w:rPr>
          <w:rFonts w:hint="eastAsia"/>
        </w:rPr>
        <w:t xml:space="preserve"> </w:t>
      </w:r>
      <w:r w:rsidR="00892379">
        <w:t xml:space="preserve">(usually </w:t>
      </w:r>
      <w:r>
        <w:rPr>
          <w:rFonts w:hint="eastAsia"/>
        </w:rPr>
        <w:t>.</w:t>
      </w:r>
      <w:proofErr w:type="spellStart"/>
      <w:r>
        <w:rPr>
          <w:rFonts w:hint="eastAsia"/>
        </w:rPr>
        <w:t>dat</w:t>
      </w:r>
      <w:proofErr w:type="spellEnd"/>
      <w:r w:rsidR="00892379">
        <w:t xml:space="preserve"> or .txt)</w:t>
      </w:r>
      <w:r>
        <w:rPr>
          <w:rFonts w:hint="eastAsia"/>
        </w:rPr>
        <w:t xml:space="preserve"> to get the energy coordinates.</w:t>
      </w:r>
      <w:r>
        <w:t xml:space="preserve"> </w:t>
      </w:r>
      <w:r>
        <w:rPr>
          <w:rFonts w:hint="eastAsia"/>
        </w:rPr>
        <w:t xml:space="preserve">You will see the x-coordinate change to </w:t>
      </w:r>
      <w:r>
        <w:t xml:space="preserve">the appropriate </w:t>
      </w:r>
      <w:r>
        <w:rPr>
          <w:rFonts w:hint="eastAsia"/>
        </w:rPr>
        <w:t>energy</w:t>
      </w:r>
      <w:r>
        <w:t xml:space="preserve"> values</w:t>
      </w:r>
      <w:r>
        <w:rPr>
          <w:rFonts w:hint="eastAsia"/>
        </w:rPr>
        <w:t>.</w:t>
      </w:r>
    </w:p>
    <w:p w14:paraId="67D9BDD0" w14:textId="77777777" w:rsidR="007718E2" w:rsidRDefault="007718E2" w:rsidP="007718E2">
      <w:pPr>
        <w:widowControl w:val="0"/>
        <w:jc w:val="both"/>
      </w:pPr>
    </w:p>
    <w:p w14:paraId="2753D272" w14:textId="77777777" w:rsidR="00B66EB3" w:rsidRDefault="00B66EB3" w:rsidP="00B66EB3">
      <w:pPr>
        <w:widowControl w:val="0"/>
        <w:numPr>
          <w:ilvl w:val="0"/>
          <w:numId w:val="2"/>
        </w:numPr>
        <w:jc w:val="both"/>
      </w:pPr>
      <w:r>
        <w:t>Check the</w:t>
      </w:r>
      <w:r>
        <w:rPr>
          <w:rFonts w:hint="eastAsia"/>
        </w:rPr>
        <w:t xml:space="preserve"> </w:t>
      </w:r>
      <w:r>
        <w:t>“</w:t>
      </w:r>
      <w:r>
        <w:rPr>
          <w:rFonts w:hint="eastAsia"/>
        </w:rPr>
        <w:t>Invert Spectra</w:t>
      </w:r>
      <w:r>
        <w:t>”</w:t>
      </w:r>
      <w:r>
        <w:rPr>
          <w:rFonts w:hint="eastAsia"/>
        </w:rPr>
        <w:t xml:space="preserve"> </w:t>
      </w:r>
      <w:r>
        <w:t xml:space="preserve">(if needed) </w:t>
      </w:r>
      <w:r>
        <w:rPr>
          <w:rFonts w:hint="eastAsia"/>
        </w:rPr>
        <w:t xml:space="preserve">and </w:t>
      </w:r>
      <w:r>
        <w:t>“</w:t>
      </w:r>
      <w:r>
        <w:rPr>
          <w:rFonts w:hint="eastAsia"/>
        </w:rPr>
        <w:t>Linear background subtraction</w:t>
      </w:r>
      <w:r>
        <w:t>” boxes</w:t>
      </w:r>
      <w:r>
        <w:rPr>
          <w:rFonts w:hint="eastAsia"/>
        </w:rPr>
        <w:t>.</w:t>
      </w:r>
      <w:r w:rsidR="004E0EC6">
        <w:t xml:space="preserve"> The linear background subtraction is not necessary for most experiments.</w:t>
      </w:r>
    </w:p>
    <w:p w14:paraId="55BD18E2" w14:textId="77777777" w:rsidR="00B66EB3" w:rsidRDefault="00B66EB3" w:rsidP="00B66EB3"/>
    <w:p w14:paraId="52707C27" w14:textId="77777777" w:rsidR="00B66EB3" w:rsidRDefault="00B66EB3" w:rsidP="00B66EB3">
      <w:pPr>
        <w:widowControl w:val="0"/>
        <w:numPr>
          <w:ilvl w:val="0"/>
          <w:numId w:val="2"/>
        </w:numPr>
        <w:jc w:val="both"/>
      </w:pPr>
      <w:r>
        <w:rPr>
          <w:rFonts w:hint="eastAsia"/>
        </w:rPr>
        <w:t xml:space="preserve">You can also change the positions of the two cursors (red and green) to </w:t>
      </w:r>
      <w:r>
        <w:t>determine the region in which you fit the linear background (this is usually, but not always, in the pre-edge region of the spectrum).</w:t>
      </w:r>
    </w:p>
    <w:p w14:paraId="4057CD25" w14:textId="77777777" w:rsidR="00B66EB3" w:rsidRDefault="00B66EB3" w:rsidP="00B66EB3"/>
    <w:p w14:paraId="0365CA47" w14:textId="77777777" w:rsidR="00B66EB3" w:rsidRDefault="00B66EB3" w:rsidP="00B66EB3">
      <w:pPr>
        <w:widowControl w:val="0"/>
        <w:numPr>
          <w:ilvl w:val="0"/>
          <w:numId w:val="2"/>
        </w:numPr>
        <w:jc w:val="both"/>
      </w:pPr>
      <w:r>
        <w:rPr>
          <w:rFonts w:hint="eastAsia"/>
        </w:rPr>
        <w:t xml:space="preserve">Click </w:t>
      </w:r>
      <w:r>
        <w:t>“</w:t>
      </w:r>
      <w:r>
        <w:rPr>
          <w:rFonts w:hint="eastAsia"/>
        </w:rPr>
        <w:t>Show</w:t>
      </w:r>
      <w:r>
        <w:t>”</w:t>
      </w:r>
      <w:r>
        <w:rPr>
          <w:rFonts w:hint="eastAsia"/>
        </w:rPr>
        <w:t xml:space="preserve"> to get a new window </w:t>
      </w:r>
      <w:r>
        <w:t>“</w:t>
      </w:r>
      <w:r w:rsidR="004E0EC6">
        <w:t>Component Fitting</w:t>
      </w:r>
      <w:r>
        <w:t>”</w:t>
      </w:r>
      <w:r>
        <w:rPr>
          <w:rFonts w:hint="eastAsia"/>
        </w:rPr>
        <w:t>.</w:t>
      </w:r>
      <w:r w:rsidR="00ED4873">
        <w:t xml:space="preserve"> (If you just upgraded to version </w:t>
      </w:r>
      <w:r w:rsidR="004E0EC6">
        <w:t>3</w:t>
      </w:r>
      <w:r w:rsidR="00431800">
        <w:t>3</w:t>
      </w:r>
      <w:r w:rsidR="00ED4873">
        <w:t xml:space="preserve"> of the GG Macros, the</w:t>
      </w:r>
      <w:r w:rsidR="00431800">
        <w:t>n</w:t>
      </w:r>
      <w:r w:rsidR="00ED4873">
        <w:t xml:space="preserve"> you must close the </w:t>
      </w:r>
      <w:r w:rsidR="004E0EC6">
        <w:t xml:space="preserve">old </w:t>
      </w:r>
      <w:r w:rsidR="00ED4873">
        <w:t xml:space="preserve">Reference Spectra window, and </w:t>
      </w:r>
      <w:r w:rsidR="004E0EC6">
        <w:t>click show again. As of version 23</w:t>
      </w:r>
      <w:r w:rsidR="00ED4873">
        <w:t xml:space="preserve">, </w:t>
      </w:r>
      <w:r w:rsidR="004E0EC6">
        <w:t>there is a</w:t>
      </w:r>
      <w:r w:rsidR="00ED4873">
        <w:t xml:space="preserve"> “Save” button. This button enables you to save the results of peak fitting on a single pixel or ROI, into the Data Plotting Panel.</w:t>
      </w:r>
      <w:r w:rsidR="00431800">
        <w:t xml:space="preserve"> </w:t>
      </w:r>
      <w:hyperlink w:anchor="I2" w:history="1">
        <w:r w:rsidR="00431800" w:rsidRPr="00431800">
          <w:rPr>
            <w:rStyle w:val="Hyperlink"/>
          </w:rPr>
          <w:t>See section I2</w:t>
        </w:r>
      </w:hyperlink>
      <w:r w:rsidR="00431800">
        <w:t>.</w:t>
      </w:r>
      <w:r w:rsidR="004E0EC6">
        <w:t xml:space="preserve"> As of version 33, there is a new “RGB” button, which creates the actual component map in RGB. This can be masked or unmasked, brightness enhanced (BE) or not, and save the individual pMaps as separate files, which can then be arranged in Photoshop or other software.</w:t>
      </w:r>
      <w:r w:rsidR="00ED4873">
        <w:t>)</w:t>
      </w:r>
    </w:p>
    <w:p w14:paraId="730DC45B" w14:textId="77777777" w:rsidR="00B66EB3" w:rsidRDefault="00B66EB3" w:rsidP="00B66EB3"/>
    <w:p w14:paraId="7232CA98" w14:textId="77777777" w:rsidR="000749B8" w:rsidRDefault="000749B8" w:rsidP="000749B8">
      <w:pPr>
        <w:widowControl w:val="0"/>
        <w:numPr>
          <w:ilvl w:val="0"/>
          <w:numId w:val="2"/>
        </w:numPr>
        <w:jc w:val="both"/>
      </w:pPr>
      <w:r>
        <w:t xml:space="preserve">Select </w:t>
      </w:r>
      <w:r w:rsidR="004E0EC6">
        <w:t>component</w:t>
      </w:r>
      <w:r>
        <w:t xml:space="preserve"> spectra</w:t>
      </w:r>
    </w:p>
    <w:p w14:paraId="21932CDF" w14:textId="77777777" w:rsidR="000749B8" w:rsidRDefault="00B66EB3" w:rsidP="00577C94">
      <w:pPr>
        <w:widowControl w:val="0"/>
        <w:numPr>
          <w:ilvl w:val="1"/>
          <w:numId w:val="2"/>
        </w:numPr>
        <w:tabs>
          <w:tab w:val="clear" w:pos="840"/>
          <w:tab w:val="num" w:pos="720"/>
        </w:tabs>
        <w:ind w:left="720" w:hanging="360"/>
        <w:jc w:val="both"/>
      </w:pPr>
      <w:r>
        <w:t>Click “</w:t>
      </w:r>
      <w:r>
        <w:rPr>
          <w:rFonts w:hint="eastAsia"/>
        </w:rPr>
        <w:t>Import</w:t>
      </w:r>
      <w:r>
        <w:t>” to get</w:t>
      </w:r>
      <w:r>
        <w:rPr>
          <w:rFonts w:hint="eastAsia"/>
        </w:rPr>
        <w:t xml:space="preserve"> the </w:t>
      </w:r>
      <w:r w:rsidR="004E0EC6">
        <w:t>component</w:t>
      </w:r>
      <w:r>
        <w:rPr>
          <w:rFonts w:hint="eastAsia"/>
        </w:rPr>
        <w:t xml:space="preserve"> spectra you want</w:t>
      </w:r>
      <w:r>
        <w:t xml:space="preserve"> from previously save</w:t>
      </w:r>
      <w:r w:rsidR="00A35DD0">
        <w:t>d</w:t>
      </w:r>
      <w:r>
        <w:t xml:space="preserve"> files</w:t>
      </w:r>
      <w:r>
        <w:rPr>
          <w:rFonts w:hint="eastAsia"/>
        </w:rPr>
        <w:t xml:space="preserve">, </w:t>
      </w:r>
      <w:r>
        <w:t>then</w:t>
      </w:r>
      <w:r>
        <w:rPr>
          <w:rFonts w:hint="eastAsia"/>
        </w:rPr>
        <w:t xml:space="preserve"> </w:t>
      </w:r>
      <w:r>
        <w:t>highlight</w:t>
      </w:r>
      <w:r>
        <w:rPr>
          <w:rFonts w:hint="eastAsia"/>
        </w:rPr>
        <w:t xml:space="preserve"> </w:t>
      </w:r>
      <w:proofErr w:type="gramStart"/>
      <w:r>
        <w:rPr>
          <w:rFonts w:hint="eastAsia"/>
        </w:rPr>
        <w:t>all of</w:t>
      </w:r>
      <w:proofErr w:type="gramEnd"/>
      <w:r>
        <w:rPr>
          <w:rFonts w:hint="eastAsia"/>
        </w:rPr>
        <w:t xml:space="preserve"> the</w:t>
      </w:r>
      <w:r>
        <w:t xml:space="preserve">ir file names in the </w:t>
      </w:r>
      <w:r w:rsidR="004E0EC6">
        <w:t xml:space="preserve">“Component Fitting” </w:t>
      </w:r>
      <w:r>
        <w:t>window</w:t>
      </w:r>
      <w:r>
        <w:rPr>
          <w:rFonts w:hint="eastAsia"/>
        </w:rPr>
        <w:t>.</w:t>
      </w:r>
    </w:p>
    <w:p w14:paraId="262D2009" w14:textId="77777777" w:rsidR="000749B8" w:rsidRDefault="000749B8" w:rsidP="00577C94">
      <w:pPr>
        <w:widowControl w:val="0"/>
        <w:ind w:left="360"/>
        <w:jc w:val="both"/>
      </w:pPr>
    </w:p>
    <w:p w14:paraId="2C32B583" w14:textId="77777777" w:rsidR="00B55032" w:rsidRDefault="00B66EB3" w:rsidP="00577C94">
      <w:pPr>
        <w:widowControl w:val="0"/>
        <w:numPr>
          <w:ilvl w:val="1"/>
          <w:numId w:val="2"/>
        </w:numPr>
        <w:tabs>
          <w:tab w:val="clear" w:pos="840"/>
          <w:tab w:val="num" w:pos="720"/>
        </w:tabs>
        <w:ind w:left="720" w:hanging="360"/>
        <w:jc w:val="both"/>
      </w:pPr>
      <w:r>
        <w:t xml:space="preserve">Alternatively, you can select spectra from the current stack. In the </w:t>
      </w:r>
      <w:hyperlink w:anchor="StackBrowser" w:history="1">
        <w:r w:rsidR="00300954" w:rsidRPr="000C5B88">
          <w:rPr>
            <w:rStyle w:val="Hyperlink"/>
            <w:color w:val="984806"/>
            <w:u w:val="none"/>
          </w:rPr>
          <w:t>Stack Browser</w:t>
        </w:r>
      </w:hyperlink>
      <w:r>
        <w:t xml:space="preserve"> window, move the cursor around and find a spectrum you like. To adopt this spectrum as one of your “components” for component analysis, click on the “Select” button. Choose a name for this spectrum, and the name will appear in the </w:t>
      </w:r>
      <w:r w:rsidR="00982123">
        <w:t xml:space="preserve">“Component Fitting” </w:t>
      </w:r>
      <w:r>
        <w:t xml:space="preserve"> window. Click on the name to see that spectrum. Repeat to select ot</w:t>
      </w:r>
      <w:r w:rsidR="00B55032">
        <w:t>her spectra from other regions.</w:t>
      </w:r>
    </w:p>
    <w:p w14:paraId="306A3DEE" w14:textId="77777777" w:rsidR="00B55032" w:rsidRDefault="00B55032" w:rsidP="002D4A2B">
      <w:pPr>
        <w:pStyle w:val="ColorfulList-Accent11"/>
        <w:ind w:left="360"/>
      </w:pPr>
    </w:p>
    <w:p w14:paraId="76D6970B" w14:textId="77777777" w:rsidR="00B66EB3" w:rsidRDefault="00B66EB3" w:rsidP="00B55032">
      <w:pPr>
        <w:widowControl w:val="0"/>
        <w:numPr>
          <w:ilvl w:val="0"/>
          <w:numId w:val="2"/>
        </w:numPr>
        <w:jc w:val="both"/>
      </w:pPr>
      <w:r>
        <w:t xml:space="preserve">Compare the spectra to one another by clicking on multiple spectra names in the </w:t>
      </w:r>
      <w:r w:rsidR="00982123">
        <w:t>“Component Fitting”</w:t>
      </w:r>
      <w:r>
        <w:t xml:space="preserve"> window. To use two or more of the spectra as components for component analysis, in the </w:t>
      </w:r>
      <w:r w:rsidR="00982123">
        <w:t>“Component Fitting”</w:t>
      </w:r>
      <w:r>
        <w:t xml:space="preserve"> window check the little box to the left of the relevant spectra names.</w:t>
      </w:r>
    </w:p>
    <w:p w14:paraId="216D7B0E" w14:textId="77777777" w:rsidR="00B66EB3" w:rsidRDefault="00B66EB3" w:rsidP="00B66EB3">
      <w:pPr>
        <w:widowControl w:val="0"/>
        <w:jc w:val="both"/>
      </w:pPr>
    </w:p>
    <w:p w14:paraId="00169DE2" w14:textId="77777777" w:rsidR="00B66EB3" w:rsidRDefault="00B66EB3" w:rsidP="00B66EB3">
      <w:pPr>
        <w:widowControl w:val="0"/>
        <w:numPr>
          <w:ilvl w:val="0"/>
          <w:numId w:val="2"/>
        </w:numPr>
        <w:jc w:val="both"/>
      </w:pPr>
      <w:r w:rsidRPr="0093688E">
        <w:rPr>
          <w:highlight w:val="yellow"/>
        </w:rPr>
        <w:t>Important criteria for selecting spectral components</w:t>
      </w:r>
      <w:r>
        <w:t xml:space="preserve">: </w:t>
      </w:r>
      <w:r w:rsidRPr="00170C6F">
        <w:rPr>
          <w:color w:val="FF0000"/>
        </w:rPr>
        <w:t>The spectra should be distinct</w:t>
      </w:r>
      <w:r>
        <w:t xml:space="preserve">. If they are very similar you will not obtain meaningful results in component mapping. Specifically, the resulting maps may represent small non-chemical differences such as the energy dispersion of the beamline, topography, etc. </w:t>
      </w:r>
      <w:r w:rsidRPr="00170C6F">
        <w:rPr>
          <w:color w:val="FF0000"/>
        </w:rPr>
        <w:t>The spectra should be normalized</w:t>
      </w:r>
      <w:r>
        <w:rPr>
          <w:color w:val="FF0000"/>
        </w:rPr>
        <w:t xml:space="preserve"> </w:t>
      </w:r>
      <w:r>
        <w:t xml:space="preserve">(as described in </w:t>
      </w:r>
      <w:hyperlink w:anchor="F" w:history="1">
        <w:r w:rsidRPr="00CF0273">
          <w:rPr>
            <w:rStyle w:val="Hyperlink"/>
          </w:rPr>
          <w:t>section F</w:t>
        </w:r>
      </w:hyperlink>
      <w:r>
        <w:t xml:space="preserve">, steps 8 through 11). Before component analysis, “export” each spectrum selected for analysis, save it as a text file, normalize it so the intensities are all identical either in the pre- and post-edge regions, or </w:t>
      </w:r>
      <w:r w:rsidR="000457AC">
        <w:t>at</w:t>
      </w:r>
      <w:r>
        <w:t xml:space="preserve"> a reference peak</w:t>
      </w:r>
      <w:r w:rsidR="000457AC">
        <w:t xml:space="preserve"> energy position</w:t>
      </w:r>
      <w:r>
        <w:t>. E.g. for calcium, we always shift peak 1, (the main L</w:t>
      </w:r>
      <w:r w:rsidRPr="00170C6F">
        <w:rPr>
          <w:vertAlign w:val="subscript"/>
        </w:rPr>
        <w:t>2</w:t>
      </w:r>
      <w:r>
        <w:rPr>
          <w:vertAlign w:val="subscript"/>
        </w:rPr>
        <w:t xml:space="preserve"> </w:t>
      </w:r>
      <w:r>
        <w:t xml:space="preserve">peak) to be at 352.6 eV, and have intensity 1. Once the spectra are normalized, save them as text files, and then “import” them into the </w:t>
      </w:r>
      <w:r w:rsidR="000457AC">
        <w:t>“Component Fitting”</w:t>
      </w:r>
      <w:r>
        <w:t xml:space="preserve"> window, and use these for analysis. Normalizing the intensities prevents illumination inhomogeneities from topography, beamline illumination </w:t>
      </w:r>
      <w:r>
        <w:lastRenderedPageBreak/>
        <w:t xml:space="preserve">structure, etc., from affecting your “chemistry” mapping. </w:t>
      </w:r>
      <w:r w:rsidRPr="009E6A93">
        <w:rPr>
          <w:color w:val="FF0000"/>
        </w:rPr>
        <w:t>The spatial resolution of the spectra should match that used for mapping</w:t>
      </w:r>
      <w:r w:rsidR="004B431E" w:rsidRPr="006D70ED">
        <w:rPr>
          <w:color w:val="000000"/>
        </w:rPr>
        <w:t>.</w:t>
      </w:r>
      <w:r>
        <w:t xml:space="preserve"> Peak width is affected by the beamline energy dispersion in PEEM images. If for instance you extracted the </w:t>
      </w:r>
      <w:r w:rsidR="004B431E">
        <w:t>component</w:t>
      </w:r>
      <w:r>
        <w:t xml:space="preserve"> spectra from a large ROI, or from many pixels binned together, the peaks would </w:t>
      </w:r>
      <w:r w:rsidR="004B431E">
        <w:t xml:space="preserve">be </w:t>
      </w:r>
      <w:r>
        <w:t xml:space="preserve">broader, and the component mapping with binning 1 will be inaccurate. If you wish to maintain the energy resolution (e.g. bin 1) but increase the statistics and minimize noise in your </w:t>
      </w:r>
      <w:r w:rsidR="004B431E">
        <w:t>component</w:t>
      </w:r>
      <w:r>
        <w:t xml:space="preserve"> spectra, extract many spectra from single pixels </w:t>
      </w:r>
      <w:r w:rsidR="00B43F3F">
        <w:t xml:space="preserve">(e.g. </w:t>
      </w:r>
      <w:r>
        <w:t>along a line</w:t>
      </w:r>
      <w:r w:rsidR="00B43F3F">
        <w:t>)</w:t>
      </w:r>
      <w:r>
        <w:t xml:space="preserve">, then </w:t>
      </w:r>
      <w:r w:rsidRPr="009E6A93">
        <w:rPr>
          <w:color w:val="FF0000"/>
        </w:rPr>
        <w:t>align</w:t>
      </w:r>
      <w:r>
        <w:t xml:space="preserve"> them in energy, normalize them to the same intensity, and average them.</w:t>
      </w:r>
    </w:p>
    <w:p w14:paraId="7EB399C0" w14:textId="77777777" w:rsidR="00B66EB3" w:rsidRDefault="00B66EB3" w:rsidP="00B66EB3"/>
    <w:p w14:paraId="4B1E52DC" w14:textId="77777777" w:rsidR="00B66EB3" w:rsidRDefault="00B66EB3" w:rsidP="00B66EB3">
      <w:pPr>
        <w:widowControl w:val="0"/>
        <w:numPr>
          <w:ilvl w:val="0"/>
          <w:numId w:val="2"/>
        </w:numPr>
        <w:jc w:val="both"/>
      </w:pPr>
      <w:r>
        <w:t>Check the</w:t>
      </w:r>
      <w:r>
        <w:rPr>
          <w:rFonts w:hint="eastAsia"/>
        </w:rPr>
        <w:t xml:space="preserve"> </w:t>
      </w:r>
      <w:r>
        <w:t>“</w:t>
      </w:r>
      <w:r w:rsidR="00A35DD0">
        <w:t>BG poly terms</w:t>
      </w:r>
      <w:r>
        <w:t xml:space="preserve">” </w:t>
      </w:r>
      <w:proofErr w:type="gramStart"/>
      <w:r>
        <w:t>box</w:t>
      </w:r>
      <w:r>
        <w:rPr>
          <w:rFonts w:hint="eastAsia"/>
        </w:rPr>
        <w:t>, and</w:t>
      </w:r>
      <w:proofErr w:type="gramEnd"/>
      <w:r>
        <w:rPr>
          <w:rFonts w:hint="eastAsia"/>
        </w:rPr>
        <w:t xml:space="preserve"> set the order</w:t>
      </w:r>
      <w:r>
        <w:t>. The polynomial order should be the minimum required to obtain a good fit of the background (typically between 1 and 3)</w:t>
      </w:r>
      <w:r>
        <w:rPr>
          <w:rFonts w:hint="eastAsia"/>
        </w:rPr>
        <w:t>.</w:t>
      </w:r>
      <w:r w:rsidR="00B43F3F">
        <w:t xml:space="preserve"> Using an order higher than 3 (i.e. a parabola) is not recommended, as higher order polynomials have inflection points.</w:t>
      </w:r>
      <w:r w:rsidR="00D818A3">
        <w:t xml:space="preserve"> (Note that the number is the number of fit parameters, so 1 is a constant, 2 is a line, 3 is a parabola, etc.)</w:t>
      </w:r>
    </w:p>
    <w:p w14:paraId="655DAFFD" w14:textId="77777777" w:rsidR="00B66EB3" w:rsidRDefault="00B66EB3" w:rsidP="00B66EB3"/>
    <w:p w14:paraId="56357698" w14:textId="77777777" w:rsidR="00B66EB3" w:rsidRDefault="00B66EB3" w:rsidP="00B66EB3">
      <w:pPr>
        <w:widowControl w:val="0"/>
        <w:numPr>
          <w:ilvl w:val="0"/>
          <w:numId w:val="2"/>
        </w:numPr>
        <w:jc w:val="both"/>
      </w:pPr>
      <w:r>
        <w:rPr>
          <w:rFonts w:hint="eastAsia"/>
        </w:rPr>
        <w:t xml:space="preserve">Select the </w:t>
      </w:r>
      <w:r>
        <w:t xml:space="preserve">energy </w:t>
      </w:r>
      <w:r>
        <w:rPr>
          <w:rFonts w:hint="eastAsia"/>
        </w:rPr>
        <w:t xml:space="preserve">range </w:t>
      </w:r>
      <w:r>
        <w:t xml:space="preserve">in which </w:t>
      </w:r>
      <w:r>
        <w:rPr>
          <w:rFonts w:hint="eastAsia"/>
        </w:rPr>
        <w:t xml:space="preserve">you </w:t>
      </w:r>
      <w:r>
        <w:t>intend to fit</w:t>
      </w:r>
      <w:r>
        <w:rPr>
          <w:rFonts w:hint="eastAsia"/>
        </w:rPr>
        <w:t xml:space="preserve"> the </w:t>
      </w:r>
      <w:r w:rsidR="004B431E">
        <w:t>component</w:t>
      </w:r>
      <w:r>
        <w:rPr>
          <w:rFonts w:hint="eastAsia"/>
        </w:rPr>
        <w:t xml:space="preserve"> spectra</w:t>
      </w:r>
      <w:r>
        <w:t xml:space="preserve">. You set the energy range </w:t>
      </w:r>
      <w:r>
        <w:rPr>
          <w:rFonts w:hint="eastAsia"/>
        </w:rPr>
        <w:t>by moving the vertical lines in the spectrum display window. You need only include the peaks</w:t>
      </w:r>
      <w:r>
        <w:t>, not much pre- or post-edge</w:t>
      </w:r>
      <w:r>
        <w:rPr>
          <w:rFonts w:hint="eastAsia"/>
        </w:rPr>
        <w:t>.</w:t>
      </w:r>
      <w:r w:rsidR="004B431E">
        <w:t xml:space="preserve"> A useful shortcut for positioning the vertical lines is to place the mouse </w:t>
      </w:r>
      <w:r w:rsidR="00AD7C3B">
        <w:t>cursor where you want it in and click 1 or 2 on your keyboard for the pre-edge and post-edge, respectively.</w:t>
      </w:r>
      <w:r w:rsidR="004B431E">
        <w:t xml:space="preserve"> </w:t>
      </w:r>
    </w:p>
    <w:p w14:paraId="5C137E75" w14:textId="77777777" w:rsidR="00B66EB3" w:rsidRDefault="00B66EB3" w:rsidP="00B66EB3"/>
    <w:p w14:paraId="72E73527" w14:textId="77777777" w:rsidR="00170420" w:rsidRDefault="00170420" w:rsidP="00B66EB3">
      <w:pPr>
        <w:widowControl w:val="0"/>
        <w:numPr>
          <w:ilvl w:val="0"/>
          <w:numId w:val="2"/>
        </w:numPr>
        <w:jc w:val="both"/>
      </w:pPr>
      <w:r>
        <w:t>Set the “Analysis method”</w:t>
      </w:r>
    </w:p>
    <w:p w14:paraId="2AEF1387" w14:textId="77777777" w:rsidR="00170420" w:rsidRDefault="00170420" w:rsidP="001D3CF8">
      <w:pPr>
        <w:pStyle w:val="ColorfulList-Accent11"/>
        <w:ind w:left="360"/>
      </w:pPr>
    </w:p>
    <w:p w14:paraId="30CCED59" w14:textId="77777777" w:rsidR="00170420" w:rsidRDefault="00170420" w:rsidP="00577C94">
      <w:pPr>
        <w:widowControl w:val="0"/>
        <w:numPr>
          <w:ilvl w:val="1"/>
          <w:numId w:val="2"/>
        </w:numPr>
        <w:tabs>
          <w:tab w:val="clear" w:pos="840"/>
          <w:tab w:val="num" w:pos="720"/>
        </w:tabs>
        <w:ind w:left="720" w:hanging="360"/>
        <w:jc w:val="both"/>
      </w:pPr>
      <w:r>
        <w:t xml:space="preserve">Choose “NLLS” (this stands for non-linear least square analysis, as described at the beginning of this section) for serial processing. This is slower, but it allows the use </w:t>
      </w:r>
      <w:r w:rsidR="006E4536">
        <w:t xml:space="preserve">of ROIs other than the yellow rectangle. This method is recommended if you want to run component mapping on </w:t>
      </w:r>
      <w:proofErr w:type="gramStart"/>
      <w:r w:rsidR="006E4536">
        <w:t>a large number of</w:t>
      </w:r>
      <w:proofErr w:type="gramEnd"/>
      <w:r w:rsidR="006E4536">
        <w:t xml:space="preserve"> stacks at once (in different Igor experiments).</w:t>
      </w:r>
    </w:p>
    <w:p w14:paraId="40BA37DD" w14:textId="77777777" w:rsidR="009F7351" w:rsidRDefault="009F7351" w:rsidP="001D3CF8">
      <w:pPr>
        <w:widowControl w:val="0"/>
        <w:ind w:left="360"/>
        <w:jc w:val="both"/>
      </w:pPr>
    </w:p>
    <w:p w14:paraId="42FDEC88" w14:textId="77777777" w:rsidR="009F7351" w:rsidRDefault="009F7351" w:rsidP="00577C94">
      <w:pPr>
        <w:widowControl w:val="0"/>
        <w:numPr>
          <w:ilvl w:val="1"/>
          <w:numId w:val="2"/>
        </w:numPr>
        <w:tabs>
          <w:tab w:val="clear" w:pos="840"/>
          <w:tab w:val="num" w:pos="720"/>
        </w:tabs>
        <w:ind w:left="720" w:hanging="360"/>
        <w:jc w:val="both"/>
      </w:pPr>
      <w:r>
        <w:t>For multi-thread processing, choose “MT-NLLS”.</w:t>
      </w:r>
      <w:r w:rsidR="0092057D">
        <w:t xml:space="preserve"> </w:t>
      </w:r>
      <w:r w:rsidR="006E4536">
        <w:t>Note that this method currently does not allow you to select an ROI</w:t>
      </w:r>
      <w:r w:rsidR="00F640D4">
        <w:t xml:space="preserve"> except with the yellow rectangle.</w:t>
      </w:r>
      <w:r w:rsidR="000C0091">
        <w:t xml:space="preserve"> It is also </w:t>
      </w:r>
      <w:proofErr w:type="gramStart"/>
      <w:r w:rsidR="000C0091">
        <w:t>pretty buggy</w:t>
      </w:r>
      <w:proofErr w:type="gramEnd"/>
      <w:r w:rsidR="000C0091">
        <w:t>.</w:t>
      </w:r>
    </w:p>
    <w:p w14:paraId="2267EFAE" w14:textId="77777777" w:rsidR="00170420" w:rsidRDefault="00170420" w:rsidP="00E666C5">
      <w:pPr>
        <w:pStyle w:val="ColorfulList-Accent11"/>
        <w:ind w:left="360"/>
      </w:pPr>
    </w:p>
    <w:p w14:paraId="0862AAA0" w14:textId="77777777" w:rsidR="002C75F0" w:rsidRDefault="00AD6585" w:rsidP="002C75F0">
      <w:pPr>
        <w:widowControl w:val="0"/>
        <w:numPr>
          <w:ilvl w:val="0"/>
          <w:numId w:val="2"/>
        </w:numPr>
        <w:jc w:val="both"/>
      </w:pPr>
      <w:r>
        <w:t>Check</w:t>
      </w:r>
      <w:r w:rsidR="00B66EB3">
        <w:t xml:space="preserve"> the boxes for</w:t>
      </w:r>
      <w:r w:rsidR="00B66EB3">
        <w:rPr>
          <w:rFonts w:hint="eastAsia"/>
        </w:rPr>
        <w:t xml:space="preserve"> </w:t>
      </w:r>
      <w:r w:rsidR="00B66EB3">
        <w:t>“</w:t>
      </w:r>
      <w:r w:rsidR="00B66EB3">
        <w:rPr>
          <w:rFonts w:hint="eastAsia"/>
        </w:rPr>
        <w:t xml:space="preserve">Fit </w:t>
      </w:r>
      <w:r w:rsidR="00B66EB3">
        <w:rPr>
          <w:rFonts w:hint="eastAsia"/>
        </w:rPr>
        <w:sym w:font="Symbol" w:char="F044"/>
      </w:r>
      <w:r w:rsidR="00B66EB3">
        <w:rPr>
          <w:rFonts w:hint="eastAsia"/>
        </w:rPr>
        <w:t>E</w:t>
      </w:r>
      <w:r w:rsidR="00A35DD0">
        <w:t xml:space="preserve"> ±</w:t>
      </w:r>
      <w:r w:rsidR="00B66EB3">
        <w:t>”</w:t>
      </w:r>
      <w:r w:rsidR="00B66EB3">
        <w:rPr>
          <w:rFonts w:hint="eastAsia"/>
        </w:rPr>
        <w:t xml:space="preserve"> (set it </w:t>
      </w:r>
      <w:r w:rsidR="00B66EB3">
        <w:t xml:space="preserve">to a </w:t>
      </w:r>
      <w:r w:rsidR="00F03E14">
        <w:t>low</w:t>
      </w:r>
      <w:r w:rsidR="00B66EB3">
        <w:t xml:space="preserve"> level of </w:t>
      </w:r>
      <w:r w:rsidR="00F03E14">
        <w:t>0.2</w:t>
      </w:r>
      <w:r w:rsidR="00B66EB3">
        <w:t xml:space="preserve"> (in eV), which is </w:t>
      </w:r>
      <w:r w:rsidR="00F03E14">
        <w:t xml:space="preserve">bigger than the energy dispersion in a typical low mag PEEM image </w:t>
      </w:r>
      <w:r w:rsidR="00B66EB3">
        <w:t xml:space="preserve">on </w:t>
      </w:r>
      <w:r w:rsidR="00F03E14">
        <w:t>a medium</w:t>
      </w:r>
      <w:r w:rsidR="00B66EB3">
        <w:t>-resolution beamline</w:t>
      </w:r>
      <w:r w:rsidR="00F03E14">
        <w:t xml:space="preserve"> with E/</w:t>
      </w:r>
      <w:r w:rsidR="00F03E14" w:rsidRPr="00F03E14">
        <w:rPr>
          <w:rFonts w:ascii="Symbol" w:hAnsi="Symbol"/>
        </w:rPr>
        <w:t>D</w:t>
      </w:r>
      <w:r w:rsidR="00F03E14">
        <w:t>E = 5000</w:t>
      </w:r>
      <w:r w:rsidR="00B66EB3">
        <w:rPr>
          <w:rFonts w:hint="eastAsia"/>
        </w:rPr>
        <w:t>)</w:t>
      </w:r>
      <w:r w:rsidR="00B66EB3">
        <w:t>. This is the maximum tolerated shift of the component spectra with respect to their original positio</w:t>
      </w:r>
      <w:r w:rsidR="00602672">
        <w:t>n, when doing the peak fitting.</w:t>
      </w:r>
    </w:p>
    <w:p w14:paraId="4C386962" w14:textId="77777777" w:rsidR="00814142" w:rsidRDefault="00814142" w:rsidP="001D3CF8">
      <w:pPr>
        <w:widowControl w:val="0"/>
        <w:ind w:left="360"/>
        <w:jc w:val="both"/>
      </w:pPr>
    </w:p>
    <w:p w14:paraId="2B2FA35A" w14:textId="77777777" w:rsidR="00602672" w:rsidRDefault="00577C94" w:rsidP="00577C94">
      <w:pPr>
        <w:widowControl w:val="0"/>
        <w:numPr>
          <w:ilvl w:val="1"/>
          <w:numId w:val="2"/>
        </w:numPr>
        <w:tabs>
          <w:tab w:val="clear" w:pos="840"/>
          <w:tab w:val="num" w:pos="720"/>
        </w:tabs>
        <w:ind w:left="720" w:hanging="360"/>
        <w:jc w:val="both"/>
      </w:pPr>
      <w:r>
        <w:t xml:space="preserve">Note that </w:t>
      </w:r>
      <w:r w:rsidR="00602672">
        <w:t>choosing a large value here result</w:t>
      </w:r>
      <w:r w:rsidR="00702B3B">
        <w:t>s</w:t>
      </w:r>
      <w:r w:rsidR="00602672">
        <w:t xml:space="preserve"> in a larger number of spurious pixels. </w:t>
      </w:r>
      <w:r w:rsidR="00702B3B">
        <w:t xml:space="preserve">So, start from a larger number such as 1 eV, and go down until </w:t>
      </w:r>
      <w:r w:rsidR="004B4CCE">
        <w:t>no spurious pixels are generated in component maps</w:t>
      </w:r>
      <w:r w:rsidR="00602672">
        <w:t>.</w:t>
      </w:r>
    </w:p>
    <w:p w14:paraId="5D9A89DD" w14:textId="77777777" w:rsidR="00602672" w:rsidRDefault="00602672" w:rsidP="004324D2">
      <w:pPr>
        <w:widowControl w:val="0"/>
        <w:jc w:val="both"/>
      </w:pPr>
    </w:p>
    <w:p w14:paraId="0CA7B8C8" w14:textId="77777777" w:rsidR="00B66EB3" w:rsidRDefault="00B66EB3" w:rsidP="00B66EB3">
      <w:pPr>
        <w:widowControl w:val="0"/>
        <w:numPr>
          <w:ilvl w:val="0"/>
          <w:numId w:val="2"/>
        </w:numPr>
        <w:jc w:val="both"/>
      </w:pPr>
      <w:r>
        <w:t>Check the “</w:t>
      </w:r>
      <w:r>
        <w:rPr>
          <w:rFonts w:hint="eastAsia"/>
        </w:rPr>
        <w:t>Positivity</w:t>
      </w:r>
      <w:r>
        <w:t xml:space="preserve">” box. This enforces that </w:t>
      </w:r>
      <w:r w:rsidR="004B4CCE">
        <w:t xml:space="preserve">only </w:t>
      </w:r>
      <w:r>
        <w:t xml:space="preserve">a positive or zero amount of each component </w:t>
      </w:r>
      <w:r w:rsidR="004B4CCE">
        <w:t>be</w:t>
      </w:r>
      <w:r>
        <w:t xml:space="preserve"> acceptable to the fit</w:t>
      </w:r>
      <w:r>
        <w:rPr>
          <w:rFonts w:hint="eastAsia"/>
        </w:rPr>
        <w:t>.</w:t>
      </w:r>
      <w:r>
        <w:t xml:space="preserve"> A negative amount is mathematically often very useful but has no physical meaning.</w:t>
      </w:r>
    </w:p>
    <w:p w14:paraId="19688DCD" w14:textId="77777777" w:rsidR="00B66EB3" w:rsidRDefault="00B66EB3" w:rsidP="00B66EB3"/>
    <w:p w14:paraId="5B14AD57" w14:textId="77777777" w:rsidR="00B66EB3" w:rsidRDefault="00B66EB3" w:rsidP="00B66EB3">
      <w:pPr>
        <w:widowControl w:val="0"/>
        <w:numPr>
          <w:ilvl w:val="0"/>
          <w:numId w:val="2"/>
        </w:numPr>
        <w:jc w:val="both"/>
      </w:pPr>
      <w:r>
        <w:rPr>
          <w:rFonts w:hint="eastAsia"/>
        </w:rPr>
        <w:t>You can set</w:t>
      </w:r>
      <w:r w:rsidR="00D84F9A">
        <w:t xml:space="preserve"> a larger bin (e.g</w:t>
      </w:r>
      <w:r w:rsidR="009C60F4">
        <w:t>.</w:t>
      </w:r>
      <w:r>
        <w:rPr>
          <w:rFonts w:hint="eastAsia"/>
        </w:rPr>
        <w:t xml:space="preserve"> Bin=7</w:t>
      </w:r>
      <w:r w:rsidR="00D84F9A">
        <w:t>)</w:t>
      </w:r>
      <w:r>
        <w:rPr>
          <w:rFonts w:hint="eastAsia"/>
        </w:rPr>
        <w:t xml:space="preserve"> if you want to get a </w:t>
      </w:r>
      <w:r>
        <w:t>quick and dirty idea of what is in the areas analyzed. In this case</w:t>
      </w:r>
      <w:r w:rsidR="00D84F9A">
        <w:t>,</w:t>
      </w:r>
      <w:r>
        <w:t xml:space="preserve"> squares of 7x7 pixels will be</w:t>
      </w:r>
      <w:r w:rsidR="007718E2">
        <w:t xml:space="preserve"> averaged and</w:t>
      </w:r>
      <w:r>
        <w:t xml:space="preserve"> analyzed at once. This is fast but</w:t>
      </w:r>
      <w:r w:rsidR="00D84F9A">
        <w:t xml:space="preserve"> </w:t>
      </w:r>
      <w:r w:rsidR="00D84F9A">
        <w:lastRenderedPageBreak/>
        <w:t>has</w:t>
      </w:r>
      <w:r>
        <w:t xml:space="preserve"> low-resolution</w:t>
      </w:r>
      <w:r>
        <w:rPr>
          <w:rFonts w:hint="eastAsia"/>
        </w:rPr>
        <w:t xml:space="preserve">. </w:t>
      </w:r>
      <w:r>
        <w:t xml:space="preserve">It also degrades the energy resolution for those beamlines with considerable energy dispersion across the PEEM image (e.g. PEEM-3 at ALS and VLS-PGM at SRC, but not on </w:t>
      </w:r>
      <w:r w:rsidR="009C60F4">
        <w:t xml:space="preserve">the old </w:t>
      </w:r>
      <w:r>
        <w:t>HERMON at SRC</w:t>
      </w:r>
      <w:r w:rsidR="009C60F4">
        <w:t>, or SPEEM at BESSY II</w:t>
      </w:r>
      <w:r>
        <w:t xml:space="preserve">). </w:t>
      </w:r>
      <w:r w:rsidR="00690378">
        <w:t>For final analysis,</w:t>
      </w:r>
      <w:r>
        <w:rPr>
          <w:rFonts w:hint="eastAsia"/>
        </w:rPr>
        <w:t xml:space="preserve"> Bin=1 </w:t>
      </w:r>
      <w:r w:rsidR="00690378">
        <w:t xml:space="preserve">is recommended </w:t>
      </w:r>
      <w:r>
        <w:rPr>
          <w:rFonts w:hint="eastAsia"/>
        </w:rPr>
        <w:t xml:space="preserve">to get high-resolution </w:t>
      </w:r>
      <w:r>
        <w:t>analysis of all pixels in the stack or in the selected ROI. This also gives higher energy resolution (skinny peaks in the extracted spectra).</w:t>
      </w:r>
    </w:p>
    <w:p w14:paraId="434AC177" w14:textId="77777777" w:rsidR="00B66EB3" w:rsidRDefault="00B66EB3" w:rsidP="00B66EB3"/>
    <w:p w14:paraId="25ECCA6C" w14:textId="77777777" w:rsidR="000020E9" w:rsidRDefault="000020E9" w:rsidP="00B66EB3">
      <w:pPr>
        <w:widowControl w:val="0"/>
        <w:numPr>
          <w:ilvl w:val="0"/>
          <w:numId w:val="2"/>
        </w:numPr>
        <w:jc w:val="both"/>
      </w:pPr>
      <w:bookmarkStart w:id="25" w:name="H_choose_ROI"/>
      <w:r>
        <w:t>Choose a region of interest (ROI).</w:t>
      </w:r>
    </w:p>
    <w:bookmarkEnd w:id="25"/>
    <w:p w14:paraId="081E630F" w14:textId="77777777" w:rsidR="000020E9" w:rsidRDefault="000020E9" w:rsidP="00E666C5">
      <w:pPr>
        <w:pStyle w:val="ColorfulList-Accent11"/>
        <w:ind w:left="0"/>
      </w:pPr>
    </w:p>
    <w:p w14:paraId="10CAF76A" w14:textId="77777777" w:rsidR="00B66EB3" w:rsidRDefault="00B66EB3" w:rsidP="00C2214C">
      <w:pPr>
        <w:widowControl w:val="0"/>
        <w:numPr>
          <w:ilvl w:val="1"/>
          <w:numId w:val="2"/>
        </w:numPr>
        <w:tabs>
          <w:tab w:val="clear" w:pos="840"/>
          <w:tab w:val="num" w:pos="720"/>
        </w:tabs>
        <w:ind w:left="720" w:hanging="360"/>
        <w:jc w:val="both"/>
      </w:pPr>
      <w:r>
        <w:rPr>
          <w:rFonts w:hint="eastAsia"/>
        </w:rPr>
        <w:t xml:space="preserve">Use </w:t>
      </w:r>
      <w:r>
        <w:t xml:space="preserve">the </w:t>
      </w:r>
      <w:r>
        <w:rPr>
          <w:rFonts w:hint="eastAsia"/>
        </w:rPr>
        <w:t xml:space="preserve">mouse to choose an ROI: </w:t>
      </w:r>
      <w:r>
        <w:t>“</w:t>
      </w:r>
      <w:r>
        <w:rPr>
          <w:rFonts w:hint="eastAsia"/>
        </w:rPr>
        <w:t>SHIFT + Click</w:t>
      </w:r>
      <w:r>
        <w:t>”</w:t>
      </w:r>
      <w:r>
        <w:rPr>
          <w:rFonts w:hint="eastAsia"/>
        </w:rPr>
        <w:t xml:space="preserve"> the region you choose and click </w:t>
      </w:r>
      <w:r>
        <w:t>“</w:t>
      </w:r>
      <w:r w:rsidR="00A35DD0">
        <w:t xml:space="preserve">Analysis area </w:t>
      </w:r>
      <w:r>
        <w:rPr>
          <w:rFonts w:hint="eastAsia"/>
        </w:rPr>
        <w:t>=</w:t>
      </w:r>
      <w:r w:rsidR="00A35DD0">
        <w:t xml:space="preserve"> m</w:t>
      </w:r>
      <w:r w:rsidR="00A35DD0">
        <w:rPr>
          <w:rFonts w:hint="eastAsia"/>
        </w:rPr>
        <w:t>arquee</w:t>
      </w:r>
      <w:r>
        <w:t>”</w:t>
      </w:r>
      <w:r>
        <w:rPr>
          <w:rFonts w:hint="eastAsia"/>
        </w:rPr>
        <w:t>.</w:t>
      </w:r>
      <w:r>
        <w:t xml:space="preserve"> You can also choose “</w:t>
      </w:r>
      <w:r w:rsidR="00A35DD0">
        <w:t xml:space="preserve">Analysis area </w:t>
      </w:r>
      <w:r>
        <w:t>= displayed”, and in this case where you put the ROI is irrelevant because all the displayed portion of the stack will be analyzed.</w:t>
      </w:r>
    </w:p>
    <w:p w14:paraId="5582637D" w14:textId="19B824ED" w:rsidR="00617049" w:rsidRDefault="005948DC" w:rsidP="00B66EB3">
      <w:pPr>
        <w:jc w:val="center"/>
      </w:pPr>
      <w:r w:rsidRPr="009C540A">
        <w:rPr>
          <w:noProof/>
        </w:rPr>
        <w:drawing>
          <wp:inline distT="0" distB="0" distL="0" distR="0" wp14:anchorId="6D499687" wp14:editId="68291D96">
            <wp:extent cx="2640330" cy="787400"/>
            <wp:effectExtent l="0" t="0" r="0" b="0"/>
            <wp:docPr id="522" name="Picture 61" descr="Graphical user interface,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descr="Graphical user interface, application&#10;&#10;Description automatically generated"/>
                    <pic:cNvPicPr>
                      <a:picLocks/>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40330" cy="787400"/>
                    </a:xfrm>
                    <a:prstGeom prst="rect">
                      <a:avLst/>
                    </a:prstGeom>
                    <a:noFill/>
                    <a:ln>
                      <a:noFill/>
                    </a:ln>
                  </pic:spPr>
                </pic:pic>
              </a:graphicData>
            </a:graphic>
          </wp:inline>
        </w:drawing>
      </w:r>
    </w:p>
    <w:p w14:paraId="062FA547" w14:textId="77777777" w:rsidR="00D32604" w:rsidRDefault="00D32604" w:rsidP="00577C94">
      <w:pPr>
        <w:widowControl w:val="0"/>
        <w:numPr>
          <w:ilvl w:val="1"/>
          <w:numId w:val="2"/>
        </w:numPr>
        <w:tabs>
          <w:tab w:val="clear" w:pos="840"/>
          <w:tab w:val="num" w:pos="720"/>
        </w:tabs>
        <w:ind w:left="720" w:hanging="360"/>
        <w:jc w:val="both"/>
      </w:pPr>
      <w:r>
        <w:t xml:space="preserve">You can also draw a custom ROI. To do this, select the </w:t>
      </w:r>
      <w:hyperlink w:anchor="StackBrowser" w:history="1">
        <w:r w:rsidR="00300954" w:rsidRPr="000C5B88">
          <w:rPr>
            <w:rStyle w:val="Hyperlink"/>
            <w:color w:val="984806"/>
            <w:u w:val="none"/>
          </w:rPr>
          <w:t>Stack Browser</w:t>
        </w:r>
      </w:hyperlink>
      <w:r w:rsidR="005113A1">
        <w:t>, then press “d”. Click on the displayed stack</w:t>
      </w:r>
      <w:r w:rsidR="00CC7B2A">
        <w:t xml:space="preserve"> to start </w:t>
      </w:r>
      <w:proofErr w:type="gramStart"/>
      <w:r w:rsidR="00CC7B2A">
        <w:t>drawing, and</w:t>
      </w:r>
      <w:proofErr w:type="gramEnd"/>
      <w:r w:rsidR="00CC7B2A">
        <w:t xml:space="preserve"> move the mouse pointer around the area you want to analyze. Click again to finish drawing. </w:t>
      </w:r>
      <w:proofErr w:type="gramStart"/>
      <w:r w:rsidR="00CC7B2A">
        <w:t>In order for</w:t>
      </w:r>
      <w:proofErr w:type="gramEnd"/>
      <w:r w:rsidR="00CC7B2A">
        <w:t xml:space="preserve"> this ROI to be used in the analysis, you must check the box next to “Use pink ROI” in the “</w:t>
      </w:r>
      <w:r w:rsidR="00F731ED">
        <w:t>Component Fitting”</w:t>
      </w:r>
      <w:r w:rsidR="00CC7B2A">
        <w:t xml:space="preserve"> panel.</w:t>
      </w:r>
    </w:p>
    <w:p w14:paraId="6CE459B9" w14:textId="77777777" w:rsidR="00CC7B2A" w:rsidRDefault="00CC7B2A" w:rsidP="00577C94">
      <w:pPr>
        <w:widowControl w:val="0"/>
        <w:ind w:left="360"/>
        <w:jc w:val="both"/>
      </w:pPr>
    </w:p>
    <w:p w14:paraId="0F53129C" w14:textId="77777777" w:rsidR="00EF2D0C" w:rsidRDefault="00EF2D0C" w:rsidP="00577C94">
      <w:pPr>
        <w:widowControl w:val="0"/>
        <w:numPr>
          <w:ilvl w:val="1"/>
          <w:numId w:val="2"/>
        </w:numPr>
        <w:tabs>
          <w:tab w:val="clear" w:pos="840"/>
          <w:tab w:val="num" w:pos="720"/>
        </w:tabs>
        <w:ind w:left="720" w:hanging="360"/>
        <w:jc w:val="both"/>
      </w:pPr>
      <w:r>
        <w:t xml:space="preserve">As of version 26 of the GG Macros, you can use an image mask to select an ROI. To do this check the “image mask” box in the Stack ROI region of the “Reference Spectra” </w:t>
      </w:r>
      <w:r w:rsidR="00F11D1C">
        <w:t>panel</w:t>
      </w:r>
      <w:r>
        <w:t>. When you click “Analyze”, you will be prompted to select the image to use as a mask. Select the appropriate image, then click “Continue”. The masked yellow regions of the image you selected will be excluded from the fit region.</w:t>
      </w:r>
    </w:p>
    <w:p w14:paraId="00FD9CA7" w14:textId="77777777" w:rsidR="00EF2D0C" w:rsidRDefault="00EF2D0C" w:rsidP="000020E9">
      <w:pPr>
        <w:widowControl w:val="0"/>
        <w:jc w:val="both"/>
      </w:pPr>
    </w:p>
    <w:p w14:paraId="1C6F6C11" w14:textId="77777777" w:rsidR="00B66EB3" w:rsidRDefault="00B66EB3" w:rsidP="00B66EB3">
      <w:pPr>
        <w:widowControl w:val="0"/>
        <w:numPr>
          <w:ilvl w:val="0"/>
          <w:numId w:val="2"/>
        </w:numPr>
        <w:jc w:val="both"/>
      </w:pPr>
      <w:r>
        <w:t>Check the boxes for</w:t>
      </w:r>
      <w:r>
        <w:rPr>
          <w:rFonts w:hint="eastAsia"/>
        </w:rPr>
        <w:t xml:space="preserve"> </w:t>
      </w:r>
      <w:r>
        <w:t>“</w:t>
      </w:r>
      <w:r>
        <w:rPr>
          <w:rFonts w:hint="eastAsia"/>
        </w:rPr>
        <w:t>Auto Analyze</w:t>
      </w:r>
      <w:r>
        <w:t>”</w:t>
      </w:r>
      <w:r>
        <w:rPr>
          <w:rFonts w:hint="eastAsia"/>
        </w:rPr>
        <w:t xml:space="preserve"> and </w:t>
      </w:r>
      <w:r>
        <w:t>“</w:t>
      </w:r>
      <w:r>
        <w:rPr>
          <w:rFonts w:hint="eastAsia"/>
        </w:rPr>
        <w:t>Auto Transfer</w:t>
      </w:r>
      <w:r>
        <w:t>”</w:t>
      </w:r>
      <w:r>
        <w:rPr>
          <w:rFonts w:hint="eastAsia"/>
        </w:rPr>
        <w:t xml:space="preserve"> in </w:t>
      </w:r>
      <w:r>
        <w:t xml:space="preserve">the </w:t>
      </w:r>
      <w:hyperlink w:anchor="StackBrowser" w:history="1">
        <w:r w:rsidR="00300954" w:rsidRPr="000C5B88">
          <w:rPr>
            <w:rStyle w:val="Hyperlink"/>
            <w:color w:val="984806"/>
            <w:u w:val="none"/>
          </w:rPr>
          <w:t>Stack Browser</w:t>
        </w:r>
      </w:hyperlink>
      <w:r>
        <w:rPr>
          <w:rFonts w:hint="eastAsia"/>
        </w:rPr>
        <w:t xml:space="preserve"> window.</w:t>
      </w:r>
      <w:r w:rsidR="00592886">
        <w:t xml:space="preserve"> (This isn’t necessary</w:t>
      </w:r>
      <w:r w:rsidR="00415C2B">
        <w:t xml:space="preserve"> for </w:t>
      </w:r>
      <w:proofErr w:type="gramStart"/>
      <w:r w:rsidR="00415C2B">
        <w:t>analysis</w:t>
      </w:r>
      <w:r w:rsidR="00592886">
        <w:t>, but</w:t>
      </w:r>
      <w:proofErr w:type="gramEnd"/>
      <w:r w:rsidR="00592886">
        <w:t xml:space="preserve"> is often useful. Note that this step can be done at any time pre- or post-processing.</w:t>
      </w:r>
      <w:r w:rsidR="00D818A3">
        <w:t xml:space="preserve"> Also note that “Auto Analyze” does not work if “MT-NLLS” is selected.</w:t>
      </w:r>
      <w:r w:rsidR="00592886">
        <w:t>)</w:t>
      </w:r>
    </w:p>
    <w:p w14:paraId="799180E5" w14:textId="77777777" w:rsidR="00B66EB3" w:rsidRDefault="00B66EB3" w:rsidP="00B66EB3"/>
    <w:p w14:paraId="5E0AC9C9" w14:textId="77777777" w:rsidR="00B66EB3" w:rsidRDefault="00B66EB3" w:rsidP="00B66EB3">
      <w:pPr>
        <w:widowControl w:val="0"/>
        <w:numPr>
          <w:ilvl w:val="0"/>
          <w:numId w:val="2"/>
        </w:numPr>
        <w:jc w:val="both"/>
      </w:pPr>
      <w:r>
        <w:rPr>
          <w:rFonts w:hint="eastAsia"/>
        </w:rPr>
        <w:t xml:space="preserve">Click </w:t>
      </w:r>
      <w:r w:rsidRPr="003C59B4">
        <w:rPr>
          <w:rFonts w:hint="eastAsia"/>
          <w:i/>
        </w:rPr>
        <w:t>Analyze</w:t>
      </w:r>
      <w:r>
        <w:rPr>
          <w:rFonts w:hint="eastAsia"/>
        </w:rPr>
        <w:t xml:space="preserve"> in </w:t>
      </w:r>
      <w:r>
        <w:t xml:space="preserve">the </w:t>
      </w:r>
      <w:r w:rsidR="00F731ED">
        <w:t xml:space="preserve">“Component Fitting” </w:t>
      </w:r>
      <w:r>
        <w:rPr>
          <w:rFonts w:hint="eastAsia"/>
        </w:rPr>
        <w:t xml:space="preserve">window to begin </w:t>
      </w:r>
      <w:r>
        <w:t xml:space="preserve">the </w:t>
      </w:r>
      <w:r>
        <w:rPr>
          <w:rFonts w:hint="eastAsia"/>
        </w:rPr>
        <w:t xml:space="preserve">analysis. </w:t>
      </w:r>
      <w:r>
        <w:t xml:space="preserve">If you </w:t>
      </w:r>
      <w:r w:rsidR="00F731ED">
        <w:t>want</w:t>
      </w:r>
      <w:r>
        <w:t xml:space="preserve"> to follow the analysis by eye as it progresses, you can check “Live Updates”, but this slows down the analysis considerably. If you do not select “Live Updates” you only see the results of the peak fitting for the last pixel of each vertical line of pixels. These are often useless pixels, all dark, so the spectra displayed during the component analysis </w:t>
      </w:r>
      <w:r w:rsidR="00F731ED">
        <w:t>are</w:t>
      </w:r>
      <w:r>
        <w:t xml:space="preserve"> garbage. Do not panic. If you wish to abort the analysis while it is running, simply hi</w:t>
      </w:r>
      <w:r w:rsidR="00435E7A">
        <w:t xml:space="preserve">t command+. or Ctrl+. </w:t>
      </w:r>
      <w:r>
        <w:t>.</w:t>
      </w:r>
      <w:r w:rsidR="00BB72C2">
        <w:t xml:space="preserve"> To abort on a PC, click the </w:t>
      </w:r>
      <w:r w:rsidR="00BB72C2" w:rsidRPr="00BB72C2">
        <w:rPr>
          <w:i/>
        </w:rPr>
        <w:t>Abort</w:t>
      </w:r>
      <w:r w:rsidR="00BB72C2">
        <w:t xml:space="preserve"> button in the bottom left corner of the screen</w:t>
      </w:r>
      <w:r w:rsidR="00CC24E8">
        <w:t xml:space="preserve"> (you may need to click this button rapidly</w:t>
      </w:r>
      <w:r w:rsidR="00F731ED">
        <w:t xml:space="preserve"> many times</w:t>
      </w:r>
      <w:r w:rsidR="00CC24E8">
        <w:t xml:space="preserve"> until it </w:t>
      </w:r>
      <w:proofErr w:type="gramStart"/>
      <w:r w:rsidR="00CC24E8">
        <w:t>actually stops</w:t>
      </w:r>
      <w:proofErr w:type="gramEnd"/>
      <w:r w:rsidR="00CC24E8">
        <w:t>)</w:t>
      </w:r>
      <w:r w:rsidR="00BB72C2">
        <w:t>.</w:t>
      </w:r>
      <w:r w:rsidR="00CC24E8">
        <w:t xml:space="preserve"> If you check the “auto save” box, the experiment will automatically be saved on completion of the analysis (though this may not work if running multi-thread analysis).</w:t>
      </w:r>
      <w:r w:rsidR="00F0261D">
        <w:t xml:space="preserve"> The screenshot below shows all parameters in component analysis that work well for 5-component analysis of coral skeletons in July 2021.</w:t>
      </w:r>
    </w:p>
    <w:p w14:paraId="5EEC1E87" w14:textId="605241B8" w:rsidR="0092057D" w:rsidRDefault="005948DC" w:rsidP="00F0261D">
      <w:pPr>
        <w:pStyle w:val="ColorfulList-Accent11"/>
        <w:ind w:left="0"/>
        <w:jc w:val="center"/>
      </w:pPr>
      <w:r w:rsidRPr="00B90BB9">
        <w:rPr>
          <w:noProof/>
        </w:rPr>
        <w:lastRenderedPageBreak/>
        <w:drawing>
          <wp:inline distT="0" distB="0" distL="0" distR="0" wp14:anchorId="5123E95A" wp14:editId="577A0BC2">
            <wp:extent cx="3525520" cy="3936365"/>
            <wp:effectExtent l="0" t="0" r="0" b="0"/>
            <wp:docPr id="521" name="Picture 62" descr="Graphical user interface,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descr="Graphical user interface, application&#10;&#10;Description automatically generated"/>
                    <pic:cNvPicPr>
                      <a:picLocks/>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25520" cy="3936365"/>
                    </a:xfrm>
                    <a:prstGeom prst="rect">
                      <a:avLst/>
                    </a:prstGeom>
                    <a:noFill/>
                    <a:ln>
                      <a:noFill/>
                    </a:ln>
                  </pic:spPr>
                </pic:pic>
              </a:graphicData>
            </a:graphic>
          </wp:inline>
        </w:drawing>
      </w:r>
    </w:p>
    <w:p w14:paraId="235BFA36" w14:textId="77777777" w:rsidR="001A561F" w:rsidRDefault="0092057D" w:rsidP="001A561F">
      <w:pPr>
        <w:widowControl w:val="0"/>
        <w:numPr>
          <w:ilvl w:val="0"/>
          <w:numId w:val="2"/>
        </w:numPr>
        <w:jc w:val="both"/>
      </w:pPr>
      <w:r>
        <w:t>If using “MT-NLLS”, you will be prompted to enter the number of threads and a tolerance for the fit.</w:t>
      </w:r>
      <w:r w:rsidR="00111DF3">
        <w:t xml:space="preserve"> Note that using a larger number of threads generally decreases analysis </w:t>
      </w:r>
      <w:proofErr w:type="gramStart"/>
      <w:r w:rsidR="00111DF3">
        <w:t>time, but</w:t>
      </w:r>
      <w:proofErr w:type="gramEnd"/>
      <w:r w:rsidR="00111DF3">
        <w:t xml:space="preserve"> may also slow down your computer considerably.</w:t>
      </w:r>
      <w:r w:rsidR="00415C2B">
        <w:t xml:space="preserve"> Using a larger tolerance also decreases analysis </w:t>
      </w:r>
      <w:proofErr w:type="gramStart"/>
      <w:r w:rsidR="00415C2B">
        <w:t>time, but</w:t>
      </w:r>
      <w:proofErr w:type="gramEnd"/>
      <w:r w:rsidR="00415C2B">
        <w:t xml:space="preserve"> may result in bad fits or spurious results. A tolerance of 0.01 or 0.001 is recommended.</w:t>
      </w:r>
    </w:p>
    <w:p w14:paraId="1A9AA2F1" w14:textId="77777777" w:rsidR="00B66EB3" w:rsidRDefault="00B66EB3" w:rsidP="00B66EB3">
      <w:pPr>
        <w:widowControl w:val="0"/>
        <w:jc w:val="both"/>
      </w:pPr>
    </w:p>
    <w:p w14:paraId="3969A94E" w14:textId="77777777" w:rsidR="00B66EB3" w:rsidRDefault="00B66EB3" w:rsidP="00B66EB3">
      <w:pPr>
        <w:widowControl w:val="0"/>
        <w:numPr>
          <w:ilvl w:val="0"/>
          <w:numId w:val="2"/>
        </w:numPr>
        <w:jc w:val="both"/>
      </w:pPr>
      <w:r>
        <w:rPr>
          <w:rFonts w:hint="eastAsia"/>
        </w:rPr>
        <w:t>SPHINX =&gt; Images =&gt; Display Images</w:t>
      </w:r>
    </w:p>
    <w:p w14:paraId="2590E031" w14:textId="0C50ED4B" w:rsidR="00B66EB3" w:rsidRDefault="005948DC" w:rsidP="001A561F">
      <w:pPr>
        <w:widowControl w:val="0"/>
        <w:ind w:left="360"/>
        <w:jc w:val="center"/>
      </w:pPr>
      <w:r w:rsidRPr="00F0011B">
        <w:rPr>
          <w:noProof/>
        </w:rPr>
        <w:drawing>
          <wp:inline distT="0" distB="0" distL="0" distR="0" wp14:anchorId="2D22BC74" wp14:editId="0393FF37">
            <wp:extent cx="2400935" cy="1075690"/>
            <wp:effectExtent l="0" t="0" r="0" b="0"/>
            <wp:docPr id="520" name="Picture 63" descr="Graphical user interface, text, application, chat or text messag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descr="Graphical user interface, text, application, chat or text message&#10;&#10;Description automatically generated"/>
                    <pic:cNvPicPr>
                      <a:picLocks/>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00935" cy="1075690"/>
                    </a:xfrm>
                    <a:prstGeom prst="rect">
                      <a:avLst/>
                    </a:prstGeom>
                    <a:noFill/>
                    <a:ln>
                      <a:noFill/>
                    </a:ln>
                  </pic:spPr>
                </pic:pic>
              </a:graphicData>
            </a:graphic>
          </wp:inline>
        </w:drawing>
      </w:r>
    </w:p>
    <w:p w14:paraId="41F57CE3" w14:textId="77777777" w:rsidR="00B66EB3" w:rsidRDefault="00B66EB3" w:rsidP="00B66EB3">
      <w:pPr>
        <w:widowControl w:val="0"/>
        <w:numPr>
          <w:ilvl w:val="0"/>
          <w:numId w:val="2"/>
        </w:numPr>
        <w:jc w:val="both"/>
      </w:pPr>
      <w:r>
        <w:rPr>
          <w:rFonts w:hint="eastAsia"/>
        </w:rPr>
        <w:t>Select images:</w:t>
      </w:r>
    </w:p>
    <w:p w14:paraId="01C4D614" w14:textId="77777777" w:rsidR="00B66EB3" w:rsidRDefault="00B66EB3" w:rsidP="00B66EB3">
      <w:pPr>
        <w:ind w:left="360"/>
      </w:pPr>
      <w:r>
        <w:t>First in a l</w:t>
      </w:r>
      <w:r>
        <w:rPr>
          <w:rFonts w:hint="eastAsia"/>
        </w:rPr>
        <w:t>ist of images</w:t>
      </w:r>
      <w:r>
        <w:t xml:space="preserve"> to display</w:t>
      </w:r>
      <w:r>
        <w:rPr>
          <w:rFonts w:hint="eastAsia"/>
        </w:rPr>
        <w:t xml:space="preserve"> = ..._pMap_0</w:t>
      </w:r>
    </w:p>
    <w:p w14:paraId="775566EC" w14:textId="77777777" w:rsidR="00B66EB3" w:rsidRDefault="00662B0B" w:rsidP="00B66EB3">
      <w:pPr>
        <w:ind w:left="360"/>
      </w:pPr>
      <w:r>
        <w:t xml:space="preserve">Last </w:t>
      </w:r>
      <w:r w:rsidR="00B66EB3">
        <w:t>in a l</w:t>
      </w:r>
      <w:r w:rsidR="00B66EB3">
        <w:rPr>
          <w:rFonts w:hint="eastAsia"/>
        </w:rPr>
        <w:t>ist of images</w:t>
      </w:r>
      <w:r w:rsidR="00B66EB3">
        <w:t xml:space="preserve"> to display</w:t>
      </w:r>
      <w:r w:rsidR="00B66EB3">
        <w:rPr>
          <w:rFonts w:hint="eastAsia"/>
        </w:rPr>
        <w:t xml:space="preserve"> = ..._</w:t>
      </w:r>
      <w:proofErr w:type="spellStart"/>
      <w:r w:rsidR="00B66EB3">
        <w:rPr>
          <w:rFonts w:hint="eastAsia"/>
        </w:rPr>
        <w:t>Map_dE</w:t>
      </w:r>
      <w:proofErr w:type="spellEnd"/>
    </w:p>
    <w:p w14:paraId="225A6BA4" w14:textId="77777777" w:rsidR="00B66EB3" w:rsidRDefault="00B66EB3" w:rsidP="00B66EB3"/>
    <w:p w14:paraId="01E03F62" w14:textId="77777777" w:rsidR="00B66EB3" w:rsidRDefault="00B66EB3" w:rsidP="00B66EB3">
      <w:pPr>
        <w:widowControl w:val="0"/>
        <w:numPr>
          <w:ilvl w:val="0"/>
          <w:numId w:val="2"/>
        </w:numPr>
        <w:jc w:val="both"/>
      </w:pPr>
      <w:r>
        <w:rPr>
          <w:rFonts w:hint="eastAsia"/>
        </w:rPr>
        <w:t>Adjust min and max values to obtain clear images of the</w:t>
      </w:r>
      <w:r>
        <w:t xml:space="preserve"> p</w:t>
      </w:r>
      <w:r>
        <w:rPr>
          <w:rFonts w:hint="eastAsia"/>
        </w:rPr>
        <w:t>roportion map</w:t>
      </w:r>
      <w:r>
        <w:t xml:space="preserve"> (</w:t>
      </w:r>
      <w:r>
        <w:rPr>
          <w:rFonts w:hint="eastAsia"/>
        </w:rPr>
        <w:t>pMap</w:t>
      </w:r>
      <w:r>
        <w:t>) between 0 and 1</w:t>
      </w:r>
      <w:r>
        <w:rPr>
          <w:rFonts w:hint="eastAsia"/>
        </w:rPr>
        <w:t>)</w:t>
      </w:r>
      <w:r>
        <w:t>,</w:t>
      </w:r>
      <w:r>
        <w:rPr>
          <w:rFonts w:hint="eastAsia"/>
        </w:rPr>
        <w:t xml:space="preserve"> and </w:t>
      </w:r>
      <w:r>
        <w:t xml:space="preserve">between 0 and some other number (e.g. 0.001) for the </w:t>
      </w:r>
      <w:r>
        <w:sym w:font="Symbol" w:char="F063"/>
      </w:r>
      <w:r w:rsidRPr="00C420D9">
        <w:rPr>
          <w:vertAlign w:val="superscript"/>
        </w:rPr>
        <w:t>2</w:t>
      </w:r>
      <w:r>
        <w:t xml:space="preserve"> map (</w:t>
      </w:r>
      <w:r w:rsidR="001C7909">
        <w:rPr>
          <w:rFonts w:hint="eastAsia"/>
        </w:rPr>
        <w:t>X2</w:t>
      </w:r>
      <w:r>
        <w:t>)</w:t>
      </w:r>
      <w:r>
        <w:rPr>
          <w:rFonts w:hint="eastAsia"/>
        </w:rPr>
        <w:t>.</w:t>
      </w:r>
    </w:p>
    <w:p w14:paraId="12EC4D0C" w14:textId="5B18A2C7" w:rsidR="00B66EB3" w:rsidRDefault="005948DC" w:rsidP="00B66EB3">
      <w:pPr>
        <w:jc w:val="center"/>
      </w:pPr>
      <w:r w:rsidRPr="00DB3547">
        <w:rPr>
          <w:noProof/>
        </w:rPr>
        <w:drawing>
          <wp:inline distT="0" distB="0" distL="0" distR="0" wp14:anchorId="5959AAC9" wp14:editId="71AC086B">
            <wp:extent cx="1217295" cy="713740"/>
            <wp:effectExtent l="0" t="0" r="0" b="0"/>
            <wp:docPr id="519" name="Picture 27" descr="Description: Description: Description: Description: 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Description: Description: Description: Description: Picture 8"/>
                    <pic:cNvPicPr>
                      <a:picLocks/>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17295" cy="713740"/>
                    </a:xfrm>
                    <a:prstGeom prst="rect">
                      <a:avLst/>
                    </a:prstGeom>
                    <a:noFill/>
                    <a:ln>
                      <a:noFill/>
                    </a:ln>
                  </pic:spPr>
                </pic:pic>
              </a:graphicData>
            </a:graphic>
          </wp:inline>
        </w:drawing>
      </w:r>
    </w:p>
    <w:p w14:paraId="0E5492EA" w14:textId="77777777" w:rsidR="00312A95" w:rsidRDefault="00B66EB3" w:rsidP="00B66EB3">
      <w:pPr>
        <w:jc w:val="both"/>
      </w:pPr>
      <w:r>
        <w:t xml:space="preserve">You can also display the average map of the whole stack, the intensity maps, and the </w:t>
      </w:r>
      <w:proofErr w:type="spellStart"/>
      <w:r w:rsidRPr="00C420D9">
        <w:rPr>
          <w:b/>
        </w:rPr>
        <w:t>dE</w:t>
      </w:r>
      <w:proofErr w:type="spellEnd"/>
      <w:r w:rsidRPr="00C420D9">
        <w:rPr>
          <w:b/>
        </w:rPr>
        <w:t xml:space="preserve"> map</w:t>
      </w:r>
      <w:r>
        <w:t xml:space="preserve">, which contains the fitted energy shift for each pixel. This is a </w:t>
      </w:r>
      <w:proofErr w:type="gramStart"/>
      <w:r>
        <w:t>really useful</w:t>
      </w:r>
      <w:proofErr w:type="gramEnd"/>
      <w:r>
        <w:t xml:space="preserve"> map! In PEEM images we found </w:t>
      </w:r>
      <w:r>
        <w:lastRenderedPageBreak/>
        <w:t xml:space="preserve">that when the </w:t>
      </w:r>
      <w:proofErr w:type="spellStart"/>
      <w:r>
        <w:t>dE</w:t>
      </w:r>
      <w:proofErr w:type="spellEnd"/>
      <w:r>
        <w:t xml:space="preserve"> map is a nice smooth gradient of gray levels all is well with the data. If it has distinct features, something is wrong, and the data are unreliable. For example</w:t>
      </w:r>
      <w:r w:rsidR="001A561F">
        <w:t>,</w:t>
      </w:r>
      <w:r>
        <w:t xml:space="preserve"> there was image or energy drift during the acquisition, </w:t>
      </w:r>
      <w:r w:rsidR="001A4DED">
        <w:t xml:space="preserve">or </w:t>
      </w:r>
      <w:r>
        <w:t>excessive topography on the sample surface.</w:t>
      </w:r>
    </w:p>
    <w:p w14:paraId="5D94E569" w14:textId="77777777" w:rsidR="003C2DD6" w:rsidRDefault="003C2DD6" w:rsidP="00B66EB3">
      <w:pPr>
        <w:jc w:val="both"/>
      </w:pPr>
    </w:p>
    <w:p w14:paraId="3431D525" w14:textId="77777777" w:rsidR="00B66EB3" w:rsidRDefault="00B66EB3" w:rsidP="00B66EB3">
      <w:pPr>
        <w:jc w:val="both"/>
      </w:pPr>
      <w:hyperlink w:anchor="top" w:history="1">
        <w:r w:rsidRPr="009B794D">
          <w:rPr>
            <w:rStyle w:val="Hyperlink"/>
          </w:rPr>
          <w:t>back to top</w:t>
        </w:r>
      </w:hyperlink>
    </w:p>
    <w:p w14:paraId="76CACAC6" w14:textId="77777777" w:rsidR="00B66EB3" w:rsidRDefault="00B66EB3" w:rsidP="00B66EB3"/>
    <w:p w14:paraId="5CD20211" w14:textId="538E7BCF" w:rsidR="00280420" w:rsidRPr="005A0A72" w:rsidRDefault="00FB450D" w:rsidP="009949D4">
      <w:pPr>
        <w:pStyle w:val="Heading2"/>
      </w:pPr>
      <w:bookmarkStart w:id="26" w:name="H1"/>
      <w:bookmarkStart w:id="27" w:name="_Toc210939269"/>
      <w:r>
        <w:rPr>
          <w:highlight w:val="yellow"/>
        </w:rPr>
        <w:t>J1</w:t>
      </w:r>
      <w:r w:rsidR="00895039">
        <w:rPr>
          <w:highlight w:val="yellow"/>
        </w:rPr>
        <w:t>.</w:t>
      </w:r>
      <w:r w:rsidR="00B66EB3" w:rsidRPr="001C7909">
        <w:rPr>
          <w:highlight w:val="yellow"/>
        </w:rPr>
        <w:t xml:space="preserve"> Rescaling component maps</w:t>
      </w:r>
      <w:bookmarkEnd w:id="26"/>
      <w:bookmarkEnd w:id="27"/>
    </w:p>
    <w:p w14:paraId="7FA634D7" w14:textId="77777777" w:rsidR="00B66EB3" w:rsidRPr="0041098D" w:rsidRDefault="00B66EB3" w:rsidP="00B66EB3">
      <w:proofErr w:type="gramStart"/>
      <w:r>
        <w:t>In order to</w:t>
      </w:r>
      <w:proofErr w:type="gramEnd"/>
      <w:r>
        <w:t xml:space="preserve"> export component maps for viewing in other software, the composition ranges must be rescaled from e.g. 0-1 in the pMaps to 0-255 gray levels. Undesirable pixels can be eliminated at this step, which is very useful because the pMaps themselves often contain pixels for which the spectroscopic data are unacceptably noisy or have low intensity. Several criteria for discarding pixels are available. For example, pixels can be discarded if the pMap </w:t>
      </w:r>
      <w:r>
        <w:rPr>
          <w:rFonts w:ascii="Symbol" w:hAnsi="Symbol"/>
        </w:rPr>
        <w:t></w:t>
      </w:r>
      <w:r w:rsidRPr="007B2340">
        <w:rPr>
          <w:vertAlign w:val="superscript"/>
        </w:rPr>
        <w:t>2</w:t>
      </w:r>
      <w:r>
        <w:t xml:space="preserve"> value exceeds a user-specified value, or if the </w:t>
      </w:r>
      <w:proofErr w:type="spellStart"/>
      <w:r>
        <w:t>iMap</w:t>
      </w:r>
      <w:proofErr w:type="spellEnd"/>
      <w:r>
        <w:t xml:space="preserve"> or </w:t>
      </w:r>
      <w:proofErr w:type="spellStart"/>
      <w:r>
        <w:t>pMap</w:t>
      </w:r>
      <w:proofErr w:type="spellEnd"/>
      <w:r>
        <w:t xml:space="preserve"> value </w:t>
      </w:r>
      <w:r w:rsidR="00355E60">
        <w:t>falls outside a specific range.</w:t>
      </w:r>
      <w:r w:rsidR="0041098D">
        <w:t xml:space="preserve"> </w:t>
      </w:r>
      <w:r w:rsidRPr="0041098D">
        <w:t>The discarded pixels are set to have 0 value (</w:t>
      </w:r>
      <w:r w:rsidR="0041098D">
        <w:t>as of</w:t>
      </w:r>
      <w:r w:rsidR="00067D4A">
        <w:t xml:space="preserve"> </w:t>
      </w:r>
      <w:r w:rsidRPr="0041098D">
        <w:t>April 2011).</w:t>
      </w:r>
    </w:p>
    <w:p w14:paraId="2646272D" w14:textId="77777777" w:rsidR="00B66EB3" w:rsidRDefault="00B66EB3" w:rsidP="00B66EB3"/>
    <w:p w14:paraId="6C59A19E" w14:textId="77777777" w:rsidR="00B66EB3" w:rsidRDefault="00B66EB3" w:rsidP="00B66EB3">
      <w:r>
        <w:t xml:space="preserve">Practical example: spicules embedded in epoxy, polished, and analyzed for Ca. </w:t>
      </w:r>
      <w:r w:rsidR="002B59C6">
        <w:t>T</w:t>
      </w:r>
      <w:r>
        <w:t>here is no Ca outside the spicules,</w:t>
      </w:r>
      <w:r w:rsidR="002B59C6">
        <w:t xml:space="preserve"> but</w:t>
      </w:r>
      <w:r>
        <w:t xml:space="preserve"> the linear combination of 3 components is forced to add up to 1 in 3 pMaps, so</w:t>
      </w:r>
      <w:r w:rsidR="00126809">
        <w:t>,</w:t>
      </w:r>
      <w:r>
        <w:t xml:space="preserve"> outside the spicule the pMap pixel values are nonsense. To discriminate pixels for which the Ca spectrum intensity is very low, use the </w:t>
      </w:r>
      <w:r w:rsidR="00126809">
        <w:t xml:space="preserve">Mask </w:t>
      </w:r>
      <w:r>
        <w:t>“spectral peak” option</w:t>
      </w:r>
      <w:r w:rsidR="00126809">
        <w:t xml:space="preserve"> in the “Component Fitting” panel</w:t>
      </w:r>
      <w:r>
        <w:t xml:space="preserve">. This eliminates pixels for which the sum of fit coefficients of the various components is less than a user-specified value – this is a proxy for Ca concentration. E.g., set “Min i” to 40, set “Max i” to 1000 (the maximum value should be set high enough not to exclude any pixels). Rescale the </w:t>
      </w:r>
      <w:proofErr w:type="gramStart"/>
      <w:r>
        <w:t>images, and</w:t>
      </w:r>
      <w:proofErr w:type="gramEnd"/>
      <w:r>
        <w:t xml:space="preserve"> verify that pixels that are not eliminated have a strong Ca signal in the extracted spectrum. Manually adjust “Min i” to achieve this.</w:t>
      </w:r>
    </w:p>
    <w:p w14:paraId="459A140C" w14:textId="77777777" w:rsidR="00B66EB3" w:rsidRDefault="00B66EB3" w:rsidP="00B66EB3"/>
    <w:p w14:paraId="42FFEE8B" w14:textId="77777777" w:rsidR="00B66EB3" w:rsidRPr="00F96CB1" w:rsidRDefault="00B66EB3" w:rsidP="00B66EB3">
      <w:pPr>
        <w:rPr>
          <w:color w:val="0000FF"/>
        </w:rPr>
      </w:pPr>
      <w:r w:rsidRPr="00F96CB1">
        <w:rPr>
          <w:color w:val="0000FF"/>
        </w:rPr>
        <w:t>Reference Spectra panel</w:t>
      </w:r>
      <w:r w:rsidRPr="00F96CB1">
        <w:rPr>
          <w:color w:val="0000FF"/>
        </w:rPr>
        <w:sym w:font="Wingdings" w:char="F0E0"/>
      </w:r>
      <w:r w:rsidRPr="00F96CB1">
        <w:rPr>
          <w:color w:val="0000FF"/>
        </w:rPr>
        <w:t xml:space="preserve">at the bottom, select Discrimination “spectral </w:t>
      </w:r>
      <w:r>
        <w:rPr>
          <w:color w:val="0000FF"/>
        </w:rPr>
        <w:t>peak</w:t>
      </w:r>
      <w:r w:rsidRPr="00F96CB1">
        <w:rPr>
          <w:color w:val="0000FF"/>
        </w:rPr>
        <w:t>”, and output “proportion”, then click on “Rescale”. Go to SPHINX, Images, display images, select “</w:t>
      </w:r>
      <w:proofErr w:type="spellStart"/>
      <w:r w:rsidRPr="00F96CB1">
        <w:rPr>
          <w:color w:val="0000FF"/>
        </w:rPr>
        <w:t>pMap_sc</w:t>
      </w:r>
      <w:proofErr w:type="spellEnd"/>
      <w:r w:rsidRPr="00F96CB1">
        <w:rPr>
          <w:color w:val="0000FF"/>
        </w:rPr>
        <w:t>” and “</w:t>
      </w:r>
      <w:proofErr w:type="spellStart"/>
      <w:r w:rsidRPr="00F96CB1">
        <w:rPr>
          <w:color w:val="0000FF"/>
        </w:rPr>
        <w:t>iMap_sc</w:t>
      </w:r>
      <w:proofErr w:type="spellEnd"/>
      <w:r w:rsidRPr="00F96CB1">
        <w:rPr>
          <w:color w:val="0000FF"/>
        </w:rPr>
        <w:t>” images to see what the rescaling did.</w:t>
      </w:r>
    </w:p>
    <w:p w14:paraId="6F6F30B2" w14:textId="77777777" w:rsidR="00B66EB3" w:rsidRDefault="00B66EB3" w:rsidP="00B66EB3"/>
    <w:p w14:paraId="17AC1394" w14:textId="77777777" w:rsidR="00B66EB3" w:rsidRDefault="00B66EB3" w:rsidP="00B66EB3">
      <w:r>
        <w:t xml:space="preserve">It </w:t>
      </w:r>
      <w:r w:rsidR="001A4DED">
        <w:t xml:space="preserve">is </w:t>
      </w:r>
      <w:r>
        <w:t xml:space="preserve">also possible to discard pixels using a mask generated in any displayed image, and good results have been obtained from non-quantitative distribution maps (described in </w:t>
      </w:r>
      <w:hyperlink w:anchor="DistMap" w:history="1">
        <w:r w:rsidRPr="006003A5">
          <w:rPr>
            <w:rStyle w:val="Hyperlink"/>
          </w:rPr>
          <w:t>E</w:t>
        </w:r>
        <w:r w:rsidRPr="00276700">
          <w:rPr>
            <w:rStyle w:val="Hyperlink"/>
          </w:rPr>
          <w:t>.13-1</w:t>
        </w:r>
        <w:r w:rsidRPr="006003A5">
          <w:rPr>
            <w:rStyle w:val="Hyperlink"/>
          </w:rPr>
          <w:t>6</w:t>
        </w:r>
      </w:hyperlink>
      <w:r>
        <w:t>).</w:t>
      </w:r>
    </w:p>
    <w:p w14:paraId="3F77D26F" w14:textId="77777777" w:rsidR="00B66EB3" w:rsidRDefault="00B66EB3" w:rsidP="00B66EB3"/>
    <w:p w14:paraId="72D0B29B" w14:textId="77777777" w:rsidR="00B66EB3" w:rsidRDefault="00B66EB3" w:rsidP="00B66EB3">
      <w:r>
        <w:t>Example of mask option. Use a Ca difference map (on-peak minus off-peak), on which the levels are then manually adjusted, minimum and maximum, to appropriate gray levels (e.g. 40-</w:t>
      </w:r>
      <w:r w:rsidR="00126809">
        <w:t>220</w:t>
      </w:r>
      <w:r>
        <w:t>, the high value doesn</w:t>
      </w:r>
      <w:r w:rsidR="002B59C6">
        <w:t>’t matter, as long as it’s high</w:t>
      </w:r>
      <w:r w:rsidR="00126809">
        <w:t>, and it is by default the largest value detected in the map, so leave it alone</w:t>
      </w:r>
      <w:r w:rsidR="002B59C6">
        <w:t>;</w:t>
      </w:r>
      <w:r>
        <w:t xml:space="preserve"> </w:t>
      </w:r>
      <w:r w:rsidR="002B59C6">
        <w:t>t</w:t>
      </w:r>
      <w:r>
        <w:t xml:space="preserve">he low value is what really determines the cut-off), so that the retained pixels all have acceptable Ca concentration, and acceptable Ca spectra. The eliminated pixels appear in yellow on the subtraction map. Adjust levels and check spectra back and forth until you have a satisfying cut-off. The yellow portion is called “a mask”. You can now use this mask to eliminate the bad pixels from </w:t>
      </w:r>
      <w:proofErr w:type="spellStart"/>
      <w:r>
        <w:t>pMaps</w:t>
      </w:r>
      <w:proofErr w:type="spellEnd"/>
      <w:r>
        <w:t xml:space="preserve"> and </w:t>
      </w:r>
      <w:proofErr w:type="spellStart"/>
      <w:r>
        <w:t>iMaps</w:t>
      </w:r>
      <w:proofErr w:type="spellEnd"/>
      <w:r>
        <w:t xml:space="preserve"> automatically.</w:t>
      </w:r>
    </w:p>
    <w:p w14:paraId="4B60CCAF" w14:textId="77777777" w:rsidR="00B66EB3" w:rsidRDefault="00126809" w:rsidP="00B66EB3">
      <w:r>
        <w:t>“Component Fitting”</w:t>
      </w:r>
      <w:r w:rsidR="00B66EB3">
        <w:t xml:space="preserve"> panel</w:t>
      </w:r>
      <w:r w:rsidR="00B66EB3">
        <w:sym w:font="Wingdings" w:char="F0E0"/>
      </w:r>
      <w:r w:rsidR="00B66EB3">
        <w:t xml:space="preserve">at the bottom, select </w:t>
      </w:r>
      <w:r>
        <w:t>Mask</w:t>
      </w:r>
      <w:r w:rsidR="00B66EB3">
        <w:t xml:space="preserve"> “image mask”, and output “proportion”, then click on “Rescale”. When prompted make sure to select the appropriate image (the subtraction map) on which you had defined the mask. </w:t>
      </w:r>
      <w:r>
        <w:t xml:space="preserve">Repeat for </w:t>
      </w:r>
      <w:r w:rsidR="008D5353">
        <w:rPr>
          <w:rFonts w:ascii="Symbol" w:hAnsi="Symbol"/>
        </w:rPr>
        <w:t>c</w:t>
      </w:r>
      <w:r w:rsidRPr="008D5353">
        <w:rPr>
          <w:vertAlign w:val="superscript"/>
        </w:rPr>
        <w:t>2</w:t>
      </w:r>
      <w:r>
        <w:t xml:space="preserve"> mask</w:t>
      </w:r>
      <w:r w:rsidR="008D5353">
        <w:t xml:space="preserve">, where the maximum acceptable </w:t>
      </w:r>
      <w:r w:rsidR="008D5353">
        <w:rPr>
          <w:rFonts w:ascii="Symbol" w:hAnsi="Symbol"/>
        </w:rPr>
        <w:t>c</w:t>
      </w:r>
      <w:r w:rsidR="008D5353" w:rsidRPr="008D5353">
        <w:rPr>
          <w:vertAlign w:val="superscript"/>
        </w:rPr>
        <w:t>2</w:t>
      </w:r>
      <w:r w:rsidR="008D5353">
        <w:t xml:space="preserve"> value is the discriminating parameter, e.g. 0.001.</w:t>
      </w:r>
      <w:r>
        <w:t xml:space="preserve"> </w:t>
      </w:r>
      <w:r w:rsidR="00B66EB3">
        <w:t xml:space="preserve"> </w:t>
      </w:r>
    </w:p>
    <w:p w14:paraId="5B993076" w14:textId="77777777" w:rsidR="00B66EB3" w:rsidRDefault="00B66EB3" w:rsidP="00B66EB3">
      <w:r>
        <w:t>Go to SPHINX, Images, display images, select “</w:t>
      </w:r>
      <w:proofErr w:type="spellStart"/>
      <w:r>
        <w:t>pMap_sc</w:t>
      </w:r>
      <w:proofErr w:type="spellEnd"/>
      <w:r>
        <w:t xml:space="preserve">” </w:t>
      </w:r>
      <w:r w:rsidR="008D5353">
        <w:t>or</w:t>
      </w:r>
      <w:r>
        <w:t xml:space="preserve"> “</w:t>
      </w:r>
      <w:proofErr w:type="spellStart"/>
      <w:r>
        <w:t>iMap_sc</w:t>
      </w:r>
      <w:proofErr w:type="spellEnd"/>
      <w:r>
        <w:t>” images to see what the rescaling did.</w:t>
      </w:r>
      <w:r w:rsidR="008D5353">
        <w:t xml:space="preserve"> (Displaying images is not necessary.)</w:t>
      </w:r>
    </w:p>
    <w:p w14:paraId="1EE5055F" w14:textId="77777777" w:rsidR="00B66EB3" w:rsidRDefault="00B66EB3" w:rsidP="00B66EB3"/>
    <w:p w14:paraId="530BD392" w14:textId="1140FF38" w:rsidR="00B66EB3" w:rsidRPr="005A0A72" w:rsidRDefault="00FB450D" w:rsidP="009949D4">
      <w:pPr>
        <w:pStyle w:val="Heading2"/>
      </w:pPr>
      <w:bookmarkStart w:id="28" w:name="H2"/>
      <w:bookmarkStart w:id="29" w:name="_Toc210939270"/>
      <w:bookmarkEnd w:id="28"/>
      <w:r>
        <w:rPr>
          <w:highlight w:val="yellow"/>
        </w:rPr>
        <w:t>J</w:t>
      </w:r>
      <w:r w:rsidR="00B66EB3">
        <w:rPr>
          <w:highlight w:val="yellow"/>
        </w:rPr>
        <w:t>2</w:t>
      </w:r>
      <w:r w:rsidR="00B66EB3" w:rsidRPr="004F48A1">
        <w:rPr>
          <w:highlight w:val="yellow"/>
        </w:rPr>
        <w:t>. Spurious values</w:t>
      </w:r>
      <w:bookmarkEnd w:id="29"/>
      <w:r w:rsidR="00B66EB3" w:rsidRPr="004F48A1">
        <w:t xml:space="preserve"> </w:t>
      </w:r>
    </w:p>
    <w:p w14:paraId="07C05B83" w14:textId="77777777" w:rsidR="00B66EB3" w:rsidRDefault="00B66EB3" w:rsidP="00B66EB3">
      <w:r>
        <w:t>When rescaling maps as describe above, right after you hit the “Rescale” button you are prompted to check pMaps for spurious values. It is a good idea to say yes to this question. For reasons we don’t really understand, a handful of isolated single-pixels that have bad spectra give erroneous values in pMaps. These can be either below 0 or above 1, and they are clearly nonsense. These values can be ignored if you plan to use the individual pMaps, but if you plan to enhance their brightness and create RGB maps, then they represent a real problem. Make sure you answer yes to that question.</w:t>
      </w:r>
    </w:p>
    <w:p w14:paraId="79837166" w14:textId="77777777" w:rsidR="00DE275E" w:rsidRDefault="00DE275E" w:rsidP="00B66EB3"/>
    <w:p w14:paraId="42A25AD4" w14:textId="77777777" w:rsidR="00DE275E" w:rsidRDefault="00DE275E" w:rsidP="00B66EB3">
      <w:r>
        <w:t xml:space="preserve">As of version 26 of the GG Macros, you can attempt to fix spurious values manually. To do so, first find any pixels you wish to fix. One way to do this is to use the “_iMap_X2” </w:t>
      </w:r>
      <w:proofErr w:type="gramStart"/>
      <w:r>
        <w:t>map, and</w:t>
      </w:r>
      <w:proofErr w:type="gramEnd"/>
      <w:r>
        <w:t xml:space="preserve"> show values </w:t>
      </w:r>
      <w:r w:rsidR="005A1C19">
        <w:t xml:space="preserve">from </w:t>
      </w:r>
      <w:r>
        <w:t>0</w:t>
      </w:r>
      <w:r w:rsidR="005A1C19">
        <w:t xml:space="preserve"> to</w:t>
      </w:r>
      <w:r w:rsidR="00E44AB4">
        <w:t xml:space="preserve"> about </w:t>
      </w:r>
      <w:r w:rsidR="005A1C19">
        <w:t>300</w:t>
      </w:r>
      <w:r>
        <w:t xml:space="preserve">. This will show many </w:t>
      </w:r>
      <w:r w:rsidR="003C3DD3">
        <w:t xml:space="preserve">of the spurious pixels. On the </w:t>
      </w:r>
      <w:hyperlink w:anchor="StackBrowser" w:history="1">
        <w:r w:rsidR="00300954" w:rsidRPr="000C5B88">
          <w:rPr>
            <w:rStyle w:val="Hyperlink"/>
            <w:color w:val="984806"/>
            <w:u w:val="none"/>
          </w:rPr>
          <w:t>Stack Browser</w:t>
        </w:r>
      </w:hyperlink>
      <w:r>
        <w:t xml:space="preserve">, place the red cursor on the pixel to fix and click </w:t>
      </w:r>
      <w:r w:rsidRPr="00E44AB4">
        <w:rPr>
          <w:color w:val="FF0000"/>
        </w:rPr>
        <w:t>Analyze</w:t>
      </w:r>
      <w:r>
        <w:t xml:space="preserve"> in the</w:t>
      </w:r>
      <w:r w:rsidR="00743641">
        <w:t xml:space="preserve"> </w:t>
      </w:r>
      <w:r w:rsidR="003C3DD3">
        <w:t>“</w:t>
      </w:r>
      <w:r w:rsidR="00743641">
        <w:t>Single spectrum</w:t>
      </w:r>
      <w:r w:rsidR="003C3DD3">
        <w:t>”</w:t>
      </w:r>
      <w:r w:rsidR="00743641">
        <w:t xml:space="preserve"> region of the </w:t>
      </w:r>
      <w:r w:rsidR="008D5353">
        <w:rPr>
          <w:color w:val="FF0000"/>
        </w:rPr>
        <w:t>Component Fitting</w:t>
      </w:r>
      <w:r>
        <w:t xml:space="preserve"> </w:t>
      </w:r>
      <w:r w:rsidR="008D5353">
        <w:t>panel</w:t>
      </w:r>
      <w:r>
        <w:t>. This will show the fit. If the fit is bad, try adjusting the “</w:t>
      </w:r>
      <w:r>
        <w:rPr>
          <w:rFonts w:hint="eastAsia"/>
        </w:rPr>
        <w:t xml:space="preserve">Fit </w:t>
      </w:r>
      <w:r>
        <w:rPr>
          <w:rFonts w:hint="eastAsia"/>
        </w:rPr>
        <w:sym w:font="Symbol" w:char="F044"/>
      </w:r>
      <w:r>
        <w:rPr>
          <w:rFonts w:hint="eastAsia"/>
        </w:rPr>
        <w:t>E</w:t>
      </w:r>
      <w:r>
        <w:t xml:space="preserve"> ±” by a small amount (usually </w:t>
      </w:r>
      <w:r w:rsidR="009F16B6">
        <w:t>about</w:t>
      </w:r>
      <w:r>
        <w:t xml:space="preserve"> than 0.1 eV) and click </w:t>
      </w:r>
      <w:r w:rsidRPr="00E44AB4">
        <w:rPr>
          <w:color w:val="FF0000"/>
        </w:rPr>
        <w:t>Analyze</w:t>
      </w:r>
      <w:r>
        <w:t xml:space="preserve"> again. If the fit is good, check the box next to </w:t>
      </w:r>
      <w:r w:rsidRPr="00E44AB4">
        <w:rPr>
          <w:color w:val="FF0000"/>
        </w:rPr>
        <w:t>Save</w:t>
      </w:r>
      <w:r>
        <w:t xml:space="preserve"> and click </w:t>
      </w:r>
      <w:r w:rsidRPr="00E44AB4">
        <w:rPr>
          <w:color w:val="FF0000"/>
        </w:rPr>
        <w:t>Analyze</w:t>
      </w:r>
      <w:r>
        <w:t xml:space="preserve"> again. This will save the new fit in all maps (i.e. </w:t>
      </w:r>
      <w:proofErr w:type="spellStart"/>
      <w:r>
        <w:t>pMaps</w:t>
      </w:r>
      <w:proofErr w:type="spellEnd"/>
      <w:r>
        <w:t xml:space="preserve">, </w:t>
      </w:r>
      <w:proofErr w:type="spellStart"/>
      <w:r>
        <w:t>iMaps</w:t>
      </w:r>
      <w:proofErr w:type="spellEnd"/>
      <w:r>
        <w:t xml:space="preserve">, etc.). Make sure to uncheck the box next to </w:t>
      </w:r>
      <w:r w:rsidRPr="00E44AB4">
        <w:rPr>
          <w:color w:val="FF0000"/>
        </w:rPr>
        <w:t>Save</w:t>
      </w:r>
      <w:r>
        <w:t xml:space="preserve"> once the pixel is updated so that you do not automatically update all maps as </w:t>
      </w:r>
      <w:r w:rsidR="00A077A6">
        <w:t xml:space="preserve">you move the cursor around the </w:t>
      </w:r>
      <w:hyperlink w:anchor="StackBrowser" w:history="1">
        <w:r w:rsidR="00300954" w:rsidRPr="000C5B88">
          <w:rPr>
            <w:rStyle w:val="Hyperlink"/>
            <w:color w:val="984806"/>
            <w:u w:val="none"/>
          </w:rPr>
          <w:t>Stack Browser</w:t>
        </w:r>
      </w:hyperlink>
      <w:r>
        <w:t>.</w:t>
      </w:r>
    </w:p>
    <w:p w14:paraId="69834BC2" w14:textId="77777777" w:rsidR="00B66EB3" w:rsidRDefault="00B66EB3" w:rsidP="00B66EB3"/>
    <w:p w14:paraId="6CFE3C06" w14:textId="5ABEF0A7" w:rsidR="00B66EB3" w:rsidRPr="005A0A72" w:rsidRDefault="00FB450D" w:rsidP="009949D4">
      <w:pPr>
        <w:pStyle w:val="Heading2"/>
      </w:pPr>
      <w:bookmarkStart w:id="30" w:name="H3"/>
      <w:bookmarkStart w:id="31" w:name="_Toc210939271"/>
      <w:bookmarkEnd w:id="30"/>
      <w:r>
        <w:rPr>
          <w:highlight w:val="yellow"/>
        </w:rPr>
        <w:t>J</w:t>
      </w:r>
      <w:r w:rsidR="00B66EB3">
        <w:rPr>
          <w:highlight w:val="yellow"/>
        </w:rPr>
        <w:t>3</w:t>
      </w:r>
      <w:r w:rsidR="00B66EB3" w:rsidRPr="004F48A1">
        <w:rPr>
          <w:highlight w:val="yellow"/>
        </w:rPr>
        <w:t>. Brightness enhancement</w:t>
      </w:r>
      <w:bookmarkEnd w:id="31"/>
    </w:p>
    <w:p w14:paraId="70519741" w14:textId="77777777" w:rsidR="00B66EB3" w:rsidRDefault="00B66EB3" w:rsidP="00B66EB3">
      <w:r>
        <w:t xml:space="preserve">This is a cosmetic operation to make RGB maps look nicer. After you hit the “Rescale” button </w:t>
      </w:r>
      <w:r w:rsidR="00114FC3">
        <w:t xml:space="preserve">in the “Component Fitting” panel, </w:t>
      </w:r>
      <w:r>
        <w:t xml:space="preserve">you are also prompted to “Enhance pixel RGB brightness”. You will be prompted only if you have 3 </w:t>
      </w:r>
      <w:r w:rsidR="007C330A">
        <w:t xml:space="preserve">or more </w:t>
      </w:r>
      <w:r>
        <w:t>components. Answer yes if you plan to export the re-scaled pMaps into Photoshop for RGB</w:t>
      </w:r>
      <w:r w:rsidR="007C330A">
        <w:t xml:space="preserve"> only, or RGB</w:t>
      </w:r>
      <w:r>
        <w:t xml:space="preserve"> </w:t>
      </w:r>
      <w:r w:rsidR="007C330A">
        <w:t xml:space="preserve">and CMY </w:t>
      </w:r>
      <w:r>
        <w:t xml:space="preserve">mapping of 3 </w:t>
      </w:r>
      <w:r w:rsidR="007C330A">
        <w:t xml:space="preserve">or 6 </w:t>
      </w:r>
      <w:r>
        <w:t>components</w:t>
      </w:r>
      <w:r w:rsidR="007C330A">
        <w:t>, respectively</w:t>
      </w:r>
      <w:r>
        <w:t xml:space="preserve">. For each pixel, the proportion values are scaled so that the highest proportion equals 255, and the other two </w:t>
      </w:r>
      <w:r w:rsidR="007C330A">
        <w:t>(or 3, or 4, or 5</w:t>
      </w:r>
      <w:proofErr w:type="gramStart"/>
      <w:r w:rsidR="007C330A">
        <w:t>…..</w:t>
      </w:r>
      <w:proofErr w:type="gramEnd"/>
      <w:r w:rsidR="007C330A">
        <w:t xml:space="preserve">) </w:t>
      </w:r>
      <w:r>
        <w:t>are scaled proportionally. This has the effect of brightening the RGB image while conserving the relative proportional information.</w:t>
      </w:r>
    </w:p>
    <w:p w14:paraId="05249A2B" w14:textId="77777777" w:rsidR="00B66EB3" w:rsidRDefault="00B66EB3" w:rsidP="00B66EB3">
      <w:pPr>
        <w:rPr>
          <w:highlight w:val="yellow"/>
          <w:u w:val="single"/>
        </w:rPr>
      </w:pPr>
      <w:bookmarkStart w:id="32" w:name="I"/>
      <w:bookmarkEnd w:id="32"/>
    </w:p>
    <w:p w14:paraId="683B1958" w14:textId="5F3FD142" w:rsidR="003005E4" w:rsidRDefault="00FB450D" w:rsidP="009949D4">
      <w:pPr>
        <w:pStyle w:val="Heading2"/>
      </w:pPr>
      <w:bookmarkStart w:id="33" w:name="_Toc210939272"/>
      <w:bookmarkStart w:id="34" w:name="H4"/>
      <w:r>
        <w:rPr>
          <w:highlight w:val="yellow"/>
        </w:rPr>
        <w:t>J</w:t>
      </w:r>
      <w:r w:rsidR="003005E4">
        <w:rPr>
          <w:highlight w:val="yellow"/>
        </w:rPr>
        <w:t>4</w:t>
      </w:r>
      <w:r w:rsidR="003005E4" w:rsidRPr="003005E4">
        <w:rPr>
          <w:highlight w:val="yellow"/>
        </w:rPr>
        <w:t xml:space="preserve">. Creating </w:t>
      </w:r>
      <w:r w:rsidR="00655837">
        <w:rPr>
          <w:highlight w:val="yellow"/>
        </w:rPr>
        <w:t xml:space="preserve">RGB </w:t>
      </w:r>
      <w:r w:rsidR="003005E4" w:rsidRPr="003005E4">
        <w:rPr>
          <w:highlight w:val="yellow"/>
        </w:rPr>
        <w:t>Maps in Igor</w:t>
      </w:r>
      <w:bookmarkEnd w:id="33"/>
    </w:p>
    <w:bookmarkEnd w:id="34"/>
    <w:p w14:paraId="3E4827E0" w14:textId="77777777" w:rsidR="00114FC3" w:rsidRDefault="003005E4" w:rsidP="003005E4">
      <w:pPr>
        <w:widowControl w:val="0"/>
        <w:jc w:val="both"/>
      </w:pPr>
      <w:r>
        <w:t>As of version</w:t>
      </w:r>
      <w:r w:rsidR="00DE41EB">
        <w:t xml:space="preserve"> </w:t>
      </w:r>
      <w:r w:rsidR="007C330A">
        <w:t>33</w:t>
      </w:r>
      <w:r w:rsidR="00DE41EB">
        <w:t xml:space="preserve"> of the GG Macros, you can create </w:t>
      </w:r>
      <w:r w:rsidR="00655837">
        <w:t>RGB maps in Igor</w:t>
      </w:r>
      <w:r w:rsidR="007C330A">
        <w:t xml:space="preserve"> of 3 components at a time, even if the component anal</w:t>
      </w:r>
      <w:r w:rsidR="005C64A9">
        <w:t>ysis</w:t>
      </w:r>
      <w:r w:rsidR="007C330A">
        <w:t xml:space="preserve"> and the brightness enhancement was done on more than 3 components</w:t>
      </w:r>
      <w:r w:rsidR="00655837">
        <w:t xml:space="preserve">. To do this, </w:t>
      </w:r>
    </w:p>
    <w:p w14:paraId="712E8D38" w14:textId="77777777" w:rsidR="00114FC3" w:rsidRDefault="00114FC3" w:rsidP="00114FC3">
      <w:pPr>
        <w:widowControl w:val="0"/>
        <w:numPr>
          <w:ilvl w:val="0"/>
          <w:numId w:val="39"/>
        </w:numPr>
        <w:jc w:val="both"/>
      </w:pPr>
      <w:r>
        <w:t>in</w:t>
      </w:r>
      <w:r w:rsidR="00655837">
        <w:t xml:space="preserve"> </w:t>
      </w:r>
      <w:r>
        <w:t>the “Component Fitting” panel</w:t>
      </w:r>
    </w:p>
    <w:p w14:paraId="21EC9D2C" w14:textId="77777777" w:rsidR="00114FC3" w:rsidRDefault="00114FC3" w:rsidP="00114FC3">
      <w:pPr>
        <w:widowControl w:val="0"/>
        <w:numPr>
          <w:ilvl w:val="0"/>
          <w:numId w:val="39"/>
        </w:numPr>
        <w:jc w:val="both"/>
      </w:pPr>
      <w:r>
        <w:t>click on the “RGB” button</w:t>
      </w:r>
    </w:p>
    <w:p w14:paraId="0D56762E" w14:textId="77777777" w:rsidR="00114FC3" w:rsidRDefault="00114FC3" w:rsidP="00114FC3">
      <w:pPr>
        <w:widowControl w:val="0"/>
        <w:numPr>
          <w:ilvl w:val="0"/>
          <w:numId w:val="39"/>
        </w:numPr>
        <w:jc w:val="both"/>
      </w:pPr>
      <w:r>
        <w:t>a new panel appears called “Export 3 Component Maps as RGB image”</w:t>
      </w:r>
    </w:p>
    <w:p w14:paraId="49008A58" w14:textId="77777777" w:rsidR="001A0FCB" w:rsidRDefault="001A0FCB" w:rsidP="00114FC3">
      <w:pPr>
        <w:widowControl w:val="0"/>
        <w:numPr>
          <w:ilvl w:val="0"/>
          <w:numId w:val="39"/>
        </w:numPr>
        <w:jc w:val="both"/>
      </w:pPr>
      <w:r>
        <w:t>check boxes as desired: “</w:t>
      </w:r>
      <w:r w:rsidRPr="00ED4A69">
        <w:rPr>
          <w:highlight w:val="yellow"/>
        </w:rPr>
        <w:t>Enhance brightness</w:t>
      </w:r>
      <w:r>
        <w:t>”, “</w:t>
      </w:r>
      <w:r w:rsidRPr="00ED4A69">
        <w:rPr>
          <w:highlight w:val="yellow"/>
        </w:rPr>
        <w:t>Use Mask</w:t>
      </w:r>
      <w:r>
        <w:t>”, “</w:t>
      </w:r>
      <w:r w:rsidRPr="00ED4A69">
        <w:rPr>
          <w:highlight w:val="yellow"/>
        </w:rPr>
        <w:t>Save RGB</w:t>
      </w:r>
      <w:r>
        <w:t>”, “</w:t>
      </w:r>
      <w:r w:rsidRPr="00ED4A69">
        <w:rPr>
          <w:highlight w:val="yellow"/>
        </w:rPr>
        <w:t>Save pMaps</w:t>
      </w:r>
      <w:r>
        <w:t xml:space="preserve">”. If all are checked, the pMaps will be saved without a mask, but the RGB map will be save with and without a mask. See H3 above for brightness enhancement. </w:t>
      </w:r>
    </w:p>
    <w:p w14:paraId="34C81E52" w14:textId="77777777" w:rsidR="006F18E0" w:rsidRDefault="006F18E0" w:rsidP="00114FC3">
      <w:pPr>
        <w:widowControl w:val="0"/>
        <w:numPr>
          <w:ilvl w:val="0"/>
          <w:numId w:val="39"/>
        </w:numPr>
        <w:jc w:val="both"/>
      </w:pPr>
      <w:r>
        <w:t>Select the 3 component you want to use to create the RGB map. These could be, for example 0, 1, 2 or 2, 3, 4 if your analysis was done with 5 components. You can only display 3 at a time in an RGB map. Igor can only create RGB maps, not CMY maps.</w:t>
      </w:r>
    </w:p>
    <w:p w14:paraId="7C400D25" w14:textId="77777777" w:rsidR="00114FC3" w:rsidRDefault="006F18E0" w:rsidP="00114FC3">
      <w:pPr>
        <w:widowControl w:val="0"/>
        <w:numPr>
          <w:ilvl w:val="0"/>
          <w:numId w:val="39"/>
        </w:numPr>
        <w:jc w:val="both"/>
      </w:pPr>
      <w:r>
        <w:t>Click on “Create RGB Map”. This not only creates the RGB map but it also creates a folder</w:t>
      </w:r>
      <w:r w:rsidR="00FB0339">
        <w:t xml:space="preserve"> whose name includes the stack name, the 3 components you selected, and it prompts you to specify which mask you used, and with what limits, for example a difference map with minimum at 20 </w:t>
      </w:r>
      <w:r w:rsidR="00ED4A69">
        <w:t xml:space="preserve">(Dif20) </w:t>
      </w:r>
      <w:r w:rsidR="00FB0339">
        <w:t xml:space="preserve">or a </w:t>
      </w:r>
      <w:r w:rsidR="005C64A9">
        <w:rPr>
          <w:rFonts w:ascii="Symbol" w:hAnsi="Symbol"/>
        </w:rPr>
        <w:t>c</w:t>
      </w:r>
      <w:r w:rsidR="005C64A9" w:rsidRPr="008D5353">
        <w:rPr>
          <w:vertAlign w:val="superscript"/>
        </w:rPr>
        <w:t>2</w:t>
      </w:r>
      <w:r w:rsidR="005C64A9">
        <w:t xml:space="preserve"> map with maximum at 0.00</w:t>
      </w:r>
      <w:r w:rsidR="00F86B8F">
        <w:t>8</w:t>
      </w:r>
      <w:r w:rsidR="00ED4A69">
        <w:t xml:space="preserve"> (X2_.008)</w:t>
      </w:r>
      <w:r w:rsidR="005C64A9">
        <w:t>.</w:t>
      </w:r>
    </w:p>
    <w:p w14:paraId="40455115" w14:textId="77777777" w:rsidR="004148B7" w:rsidRDefault="005C64A9" w:rsidP="005C64A9">
      <w:pPr>
        <w:widowControl w:val="0"/>
        <w:numPr>
          <w:ilvl w:val="0"/>
          <w:numId w:val="39"/>
        </w:numPr>
        <w:jc w:val="both"/>
      </w:pPr>
      <w:r>
        <w:t xml:space="preserve">The folder created contains </w:t>
      </w:r>
      <w:r w:rsidR="00ED4A69">
        <w:t>several .tif files:</w:t>
      </w:r>
      <w:r>
        <w:t xml:space="preserve"> </w:t>
      </w:r>
      <w:r w:rsidR="00ED4A69">
        <w:t xml:space="preserve">the </w:t>
      </w:r>
      <w:r w:rsidRPr="00ED4A69">
        <w:rPr>
          <w:highlight w:val="yellow"/>
        </w:rPr>
        <w:t xml:space="preserve">RGB map </w:t>
      </w:r>
      <w:r w:rsidR="00ED4A69" w:rsidRPr="00ED4A69">
        <w:rPr>
          <w:highlight w:val="yellow"/>
        </w:rPr>
        <w:t>masked and unmasked</w:t>
      </w:r>
      <w:r w:rsidR="00ED4A69">
        <w:t xml:space="preserve">, </w:t>
      </w:r>
      <w:r w:rsidRPr="00ED4A69">
        <w:rPr>
          <w:highlight w:val="yellow"/>
        </w:rPr>
        <w:t>the mask</w:t>
      </w:r>
      <w:r w:rsidR="00ED4A69">
        <w:t xml:space="preserve"> </w:t>
      </w:r>
      <w:r w:rsidR="00ED4A69">
        <w:lastRenderedPageBreak/>
        <w:t>alone</w:t>
      </w:r>
      <w:r>
        <w:t xml:space="preserve">, and </w:t>
      </w:r>
      <w:r w:rsidRPr="00ED4A69">
        <w:rPr>
          <w:highlight w:val="yellow"/>
        </w:rPr>
        <w:t>the pMaps</w:t>
      </w:r>
      <w:r w:rsidRPr="00ED4A69">
        <w:t>, which are unmasked</w:t>
      </w:r>
      <w:r w:rsidR="00245BF3">
        <w:t>.</w:t>
      </w:r>
      <w:r w:rsidR="00ED4A69">
        <w:t xml:space="preserve"> The mask and the masked RGB filenames contain the user-specified mask definition, the other files do not.</w:t>
      </w:r>
    </w:p>
    <w:p w14:paraId="3E446A38" w14:textId="77777777" w:rsidR="00610580" w:rsidRDefault="00245BF3" w:rsidP="005C64A9">
      <w:pPr>
        <w:widowControl w:val="0"/>
        <w:numPr>
          <w:ilvl w:val="0"/>
          <w:numId w:val="39"/>
        </w:numPr>
        <w:jc w:val="both"/>
      </w:pPr>
      <w:r>
        <w:t xml:space="preserve">Important note on brightness enhancement. When you check the box to export </w:t>
      </w:r>
      <w:r w:rsidR="00ED4A69">
        <w:t>brightness enhanced pMaps</w:t>
      </w:r>
      <w:r>
        <w:t xml:space="preserve">, the button </w:t>
      </w:r>
      <w:proofErr w:type="gramStart"/>
      <w:r>
        <w:t>actually says</w:t>
      </w:r>
      <w:proofErr w:type="gramEnd"/>
      <w:r>
        <w:t xml:space="preserve"> “Enhance brightness” because the brightness enhancement is re-calculated from scratch. Even if in that panel there are 3 components, the brightness enhancement is done with e.g. 5 components, if the component fitting was done with 5 components.</w:t>
      </w:r>
    </w:p>
    <w:p w14:paraId="61ABCD25" w14:textId="77777777" w:rsidR="00F86B8F" w:rsidRDefault="00610580" w:rsidP="005C64A9">
      <w:pPr>
        <w:widowControl w:val="0"/>
        <w:numPr>
          <w:ilvl w:val="0"/>
          <w:numId w:val="39"/>
        </w:numPr>
        <w:jc w:val="both"/>
      </w:pPr>
      <w:r>
        <w:t xml:space="preserve">The panels below show </w:t>
      </w:r>
      <w:r w:rsidR="00F86B8F">
        <w:t>all maps created by fitting coral skeleton with 5 components.</w:t>
      </w:r>
    </w:p>
    <w:p w14:paraId="16E9E660" w14:textId="325E2ABE" w:rsidR="00245BF3" w:rsidRDefault="00245BF3" w:rsidP="00F86B8F">
      <w:pPr>
        <w:widowControl w:val="0"/>
        <w:ind w:left="720"/>
        <w:jc w:val="both"/>
      </w:pPr>
      <w:r>
        <w:t xml:space="preserve">  </w:t>
      </w:r>
      <w:r w:rsidR="005948DC" w:rsidRPr="0077535C">
        <w:rPr>
          <w:noProof/>
        </w:rPr>
        <w:drawing>
          <wp:inline distT="0" distB="0" distL="0" distR="0" wp14:anchorId="4A541223" wp14:editId="6C1AF768">
            <wp:extent cx="5109845" cy="3550285"/>
            <wp:effectExtent l="0" t="0" r="0" b="0"/>
            <wp:docPr id="518" name="Picture 65" descr="Graphical user interface,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5" descr="Graphical user interface, application&#10;&#10;Description automatically generated"/>
                    <pic:cNvPicPr>
                      <a:picLocks/>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09845" cy="3550285"/>
                    </a:xfrm>
                    <a:prstGeom prst="rect">
                      <a:avLst/>
                    </a:prstGeom>
                    <a:noFill/>
                    <a:ln>
                      <a:noFill/>
                    </a:ln>
                  </pic:spPr>
                </pic:pic>
              </a:graphicData>
            </a:graphic>
          </wp:inline>
        </w:drawing>
      </w:r>
    </w:p>
    <w:p w14:paraId="2637B3DD" w14:textId="77777777" w:rsidR="003005E4" w:rsidRDefault="003005E4" w:rsidP="00B66EB3">
      <w:pPr>
        <w:rPr>
          <w:highlight w:val="yellow"/>
          <w:u w:val="single"/>
        </w:rPr>
      </w:pPr>
    </w:p>
    <w:p w14:paraId="1B620FCD" w14:textId="29BC5064" w:rsidR="00D90A64" w:rsidRDefault="00FB450D" w:rsidP="009949D4">
      <w:pPr>
        <w:pStyle w:val="Heading2"/>
      </w:pPr>
      <w:bookmarkStart w:id="35" w:name="_Toc210939273"/>
      <w:r w:rsidRPr="00FB450D">
        <w:rPr>
          <w:highlight w:val="magenta"/>
        </w:rPr>
        <w:t>J</w:t>
      </w:r>
      <w:r w:rsidR="00D90A64" w:rsidRPr="00FB450D">
        <w:rPr>
          <w:highlight w:val="magenta"/>
        </w:rPr>
        <w:t>5. Myriad Mapping in Igor</w:t>
      </w:r>
      <w:bookmarkEnd w:id="35"/>
    </w:p>
    <w:p w14:paraId="5D49A488" w14:textId="77777777" w:rsidR="00D90A64" w:rsidRDefault="00D90A64" w:rsidP="00480B0D">
      <w:pPr>
        <w:pStyle w:val="Heading1"/>
        <w:rPr>
          <w:u w:val="none"/>
        </w:rPr>
      </w:pPr>
    </w:p>
    <w:p w14:paraId="74AFE7F1" w14:textId="365A9A7F" w:rsidR="00D90A64" w:rsidRPr="00C93D1B" w:rsidRDefault="00D90A64" w:rsidP="00C93D1B">
      <w:pPr>
        <w:rPr>
          <w:color w:val="47D459" w:themeColor="accent3" w:themeTint="99"/>
        </w:rPr>
      </w:pPr>
      <w:r w:rsidRPr="00C93D1B">
        <w:rPr>
          <w:color w:val="47D459" w:themeColor="accent3" w:themeTint="99"/>
        </w:rPr>
        <w:t xml:space="preserve">Describe </w:t>
      </w:r>
      <w:r w:rsidR="00571688" w:rsidRPr="00C93D1B">
        <w:rPr>
          <w:color w:val="47D459" w:themeColor="accent3" w:themeTint="99"/>
        </w:rPr>
        <w:t xml:space="preserve">MM </w:t>
      </w:r>
      <w:r w:rsidRPr="00C93D1B">
        <w:rPr>
          <w:color w:val="47D459" w:themeColor="accent3" w:themeTint="99"/>
        </w:rPr>
        <w:t>here</w:t>
      </w:r>
      <w:r w:rsidR="00571688" w:rsidRPr="00C93D1B">
        <w:rPr>
          <w:color w:val="47D459" w:themeColor="accent3" w:themeTint="99"/>
        </w:rPr>
        <w:t>. A few words on what MM is, then how to do it.</w:t>
      </w:r>
    </w:p>
    <w:p w14:paraId="61C727E8" w14:textId="77777777" w:rsidR="00D90A64" w:rsidRDefault="00D90A64" w:rsidP="00480B0D">
      <w:pPr>
        <w:pStyle w:val="Heading1"/>
        <w:rPr>
          <w:highlight w:val="yellow"/>
        </w:rPr>
      </w:pPr>
    </w:p>
    <w:p w14:paraId="09568C7D" w14:textId="77777777" w:rsidR="00571688" w:rsidRDefault="00571688" w:rsidP="00571688">
      <w:pPr>
        <w:rPr>
          <w:rStyle w:val="Hyperlink"/>
        </w:rPr>
      </w:pPr>
      <w:hyperlink w:anchor="top" w:history="1">
        <w:r w:rsidRPr="009B794D">
          <w:rPr>
            <w:rStyle w:val="Hyperlink"/>
          </w:rPr>
          <w:t>back to top</w:t>
        </w:r>
      </w:hyperlink>
    </w:p>
    <w:p w14:paraId="021C0E20" w14:textId="77777777" w:rsidR="00571688" w:rsidRDefault="00571688" w:rsidP="00571688">
      <w:pPr>
        <w:rPr>
          <w:highlight w:val="yellow"/>
        </w:rPr>
      </w:pPr>
    </w:p>
    <w:p w14:paraId="765EDEB2" w14:textId="0E413AF0" w:rsidR="00C93D1B" w:rsidRPr="00FB450D" w:rsidRDefault="00FB450D" w:rsidP="00FB450D">
      <w:pPr>
        <w:pStyle w:val="Heading2"/>
        <w:rPr>
          <w:rStyle w:val="Hyperlink"/>
          <w:color w:val="auto"/>
        </w:rPr>
      </w:pPr>
      <w:bookmarkStart w:id="36" w:name="_Toc210939274"/>
      <w:bookmarkStart w:id="37" w:name="L"/>
      <w:r w:rsidRPr="00FB450D">
        <w:rPr>
          <w:rStyle w:val="Hyperlink"/>
          <w:color w:val="auto"/>
          <w:highlight w:val="yellow"/>
        </w:rPr>
        <w:t>J</w:t>
      </w:r>
      <w:r w:rsidR="00C93D1B" w:rsidRPr="00FB450D">
        <w:rPr>
          <w:rStyle w:val="Hyperlink"/>
          <w:color w:val="auto"/>
          <w:highlight w:val="yellow"/>
        </w:rPr>
        <w:t>6. Masking with Peak Finder</w:t>
      </w:r>
      <w:bookmarkEnd w:id="36"/>
    </w:p>
    <w:bookmarkEnd w:id="37"/>
    <w:p w14:paraId="309257AA" w14:textId="77777777" w:rsidR="00C93D1B" w:rsidRDefault="00C93D1B" w:rsidP="00C93D1B">
      <w:pPr>
        <w:rPr>
          <w:rStyle w:val="Hyperlink"/>
        </w:rPr>
      </w:pPr>
    </w:p>
    <w:p w14:paraId="7939D81D" w14:textId="77777777" w:rsidR="00C93D1B" w:rsidRDefault="00C93D1B" w:rsidP="00C93D1B">
      <w:pPr>
        <w:rPr>
          <w:rStyle w:val="Hyperlink"/>
          <w:color w:val="000000"/>
          <w:u w:val="none"/>
        </w:rPr>
      </w:pPr>
      <w:r>
        <w:rPr>
          <w:rStyle w:val="Hyperlink"/>
          <w:color w:val="000000"/>
          <w:u w:val="none"/>
        </w:rPr>
        <w:t>This section, developed by Finn Kuusisto (UW-Data Science Institute), contains information on a stack masking technique used to identify pixels of interest based on spectra vs. photon energy. This technique takes advantage of the fact that “good” pixels within the stack have prominent peaks at precise energy positions such as the Ca L-edge. For example, the following spectrum shown on the left has two peaks with prominence of at least 20 greater than their left and right troughs, as shown in the figure on the right.</w:t>
      </w:r>
    </w:p>
    <w:p w14:paraId="3B24DC0D" w14:textId="77777777" w:rsidR="00C93D1B" w:rsidRDefault="00C93D1B" w:rsidP="00C93D1B">
      <w:pPr>
        <w:rPr>
          <w:rStyle w:val="Hyperlink"/>
          <w:color w:val="000000"/>
          <w:u w:val="none"/>
        </w:rPr>
      </w:pPr>
    </w:p>
    <w:p w14:paraId="101AC0CF" w14:textId="77777777" w:rsidR="00C93D1B" w:rsidRDefault="005948DC" w:rsidP="00C93D1B">
      <w:pPr>
        <w:rPr>
          <w:rStyle w:val="Hyperlink"/>
          <w:color w:val="000000"/>
          <w:u w:val="none"/>
        </w:rPr>
      </w:pPr>
      <w:ins w:id="38" w:author="Finn Kuusisto" w:date="2025-09-11T14:31:00Z">
        <w:r>
          <w:rPr>
            <w:noProof/>
            <w:color w:val="000000"/>
          </w:rPr>
          <w:lastRenderedPageBreak/>
          <w:drawing>
            <wp:inline distT="0" distB="0" distL="0" distR="0" wp14:anchorId="192945CB" wp14:editId="10F06600">
              <wp:extent cx="2567305" cy="1917065"/>
              <wp:effectExtent l="0" t="0" r="0" b="0"/>
              <wp:docPr id="517" name="Pictur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7"/>
                      <pic:cNvPicPr>
                        <a:picLocks/>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67305" cy="1917065"/>
                      </a:xfrm>
                      <a:prstGeom prst="rect">
                        <a:avLst/>
                      </a:prstGeom>
                      <a:noFill/>
                      <a:ln>
                        <a:noFill/>
                      </a:ln>
                    </pic:spPr>
                  </pic:pic>
                </a:graphicData>
              </a:graphic>
            </wp:inline>
          </w:drawing>
        </w:r>
      </w:ins>
      <w:r w:rsidR="00C93D1B">
        <w:rPr>
          <w:color w:val="000000"/>
        </w:rPr>
        <w:t xml:space="preserve"> </w:t>
      </w:r>
      <w:ins w:id="39" w:author="Finn Kuusisto" w:date="2025-09-11T14:31:00Z">
        <w:r>
          <w:rPr>
            <w:noProof/>
            <w:color w:val="000000"/>
          </w:rPr>
          <w:drawing>
            <wp:inline distT="0" distB="0" distL="0" distR="0" wp14:anchorId="19A4C9FC" wp14:editId="3162CCE8">
              <wp:extent cx="2552700" cy="1917065"/>
              <wp:effectExtent l="0" t="0" r="0" b="0"/>
              <wp:docPr id="516" name="Pictur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6"/>
                      <pic:cNvPicPr>
                        <a:picLocks/>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52700" cy="1917065"/>
                      </a:xfrm>
                      <a:prstGeom prst="rect">
                        <a:avLst/>
                      </a:prstGeom>
                      <a:noFill/>
                      <a:ln>
                        <a:noFill/>
                      </a:ln>
                    </pic:spPr>
                  </pic:pic>
                </a:graphicData>
              </a:graphic>
            </wp:inline>
          </w:drawing>
        </w:r>
      </w:ins>
    </w:p>
    <w:p w14:paraId="6D636FC2" w14:textId="77777777" w:rsidR="00C93D1B" w:rsidRDefault="00C93D1B" w:rsidP="00C93D1B">
      <w:pPr>
        <w:rPr>
          <w:rStyle w:val="Hyperlink"/>
          <w:color w:val="000000"/>
          <w:u w:val="none"/>
        </w:rPr>
      </w:pPr>
    </w:p>
    <w:p w14:paraId="1AC345E9" w14:textId="77777777" w:rsidR="00C93D1B" w:rsidRDefault="00C93D1B" w:rsidP="00C93D1B">
      <w:pPr>
        <w:rPr>
          <w:rStyle w:val="Hyperlink"/>
          <w:color w:val="000000"/>
          <w:u w:val="none"/>
        </w:rPr>
      </w:pPr>
      <w:r>
        <w:rPr>
          <w:rStyle w:val="Hyperlink"/>
          <w:color w:val="000000"/>
          <w:u w:val="none"/>
        </w:rPr>
        <w:t>Whereas the following spectrum on the left has no peaks of prominence 20, as shown in the image on the right.</w:t>
      </w:r>
    </w:p>
    <w:p w14:paraId="505DCCCB" w14:textId="77777777" w:rsidR="00C93D1B" w:rsidRDefault="00C93D1B" w:rsidP="00C93D1B">
      <w:pPr>
        <w:rPr>
          <w:rStyle w:val="Hyperlink"/>
          <w:color w:val="000000"/>
          <w:u w:val="none"/>
        </w:rPr>
      </w:pPr>
    </w:p>
    <w:p w14:paraId="398656B9" w14:textId="77777777" w:rsidR="00C93D1B" w:rsidRDefault="005948DC" w:rsidP="00C93D1B">
      <w:pPr>
        <w:rPr>
          <w:rStyle w:val="Hyperlink"/>
          <w:color w:val="000000"/>
          <w:u w:val="none"/>
        </w:rPr>
      </w:pPr>
      <w:ins w:id="40" w:author="Finn Kuusisto" w:date="2025-09-11T14:35:00Z">
        <w:r>
          <w:rPr>
            <w:noProof/>
            <w:color w:val="000000"/>
          </w:rPr>
          <w:drawing>
            <wp:inline distT="0" distB="0" distL="0" distR="0" wp14:anchorId="48E2C166" wp14:editId="70AF7B7D">
              <wp:extent cx="2527935" cy="1917065"/>
              <wp:effectExtent l="0" t="0" r="0" b="0"/>
              <wp:docPr id="515" name="Pictur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5"/>
                      <pic:cNvPicPr>
                        <a:picLocks/>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27935" cy="1917065"/>
                      </a:xfrm>
                      <a:prstGeom prst="rect">
                        <a:avLst/>
                      </a:prstGeom>
                      <a:noFill/>
                      <a:ln>
                        <a:noFill/>
                      </a:ln>
                    </pic:spPr>
                  </pic:pic>
                </a:graphicData>
              </a:graphic>
            </wp:inline>
          </w:drawing>
        </w:r>
      </w:ins>
      <w:r w:rsidR="00C93D1B">
        <w:rPr>
          <w:color w:val="000000"/>
        </w:rPr>
        <w:t xml:space="preserve"> </w:t>
      </w:r>
      <w:ins w:id="41" w:author="Finn Kuusisto" w:date="2025-09-11T14:39:00Z">
        <w:r>
          <w:rPr>
            <w:noProof/>
            <w:color w:val="000000"/>
          </w:rPr>
          <w:drawing>
            <wp:inline distT="0" distB="0" distL="0" distR="0" wp14:anchorId="225AE7BE" wp14:editId="29F0C10D">
              <wp:extent cx="2552700" cy="1917065"/>
              <wp:effectExtent l="0" t="0" r="0" b="0"/>
              <wp:docPr id="514" name="Pictur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4"/>
                      <pic:cNvPicPr>
                        <a:picLocks/>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2700" cy="1917065"/>
                      </a:xfrm>
                      <a:prstGeom prst="rect">
                        <a:avLst/>
                      </a:prstGeom>
                      <a:noFill/>
                      <a:ln>
                        <a:noFill/>
                      </a:ln>
                    </pic:spPr>
                  </pic:pic>
                </a:graphicData>
              </a:graphic>
            </wp:inline>
          </w:drawing>
        </w:r>
      </w:ins>
    </w:p>
    <w:p w14:paraId="71B9BBEA" w14:textId="77777777" w:rsidR="00C93D1B" w:rsidRDefault="00C93D1B" w:rsidP="00C93D1B">
      <w:pPr>
        <w:rPr>
          <w:rStyle w:val="Hyperlink"/>
          <w:color w:val="000000"/>
          <w:u w:val="none"/>
        </w:rPr>
      </w:pPr>
      <w:r>
        <w:rPr>
          <w:rStyle w:val="Hyperlink"/>
          <w:color w:val="000000"/>
          <w:u w:val="none"/>
        </w:rPr>
        <w:t>The Peak Finder Mask tool generates a binary image mask based on two user-provided parameters, minimum prominence and minimum peaks, determining for each pixel if it is included in the mask or excluded. Specifically, for every pixel of a stack, the tool counts the number of spectral peaks that meet the specified minimum prominence. If a pixel contains at least as many prominent peaks as specified, it is included. If it has fewer peaks, that pixel is excluded from the mask.</w:t>
      </w:r>
    </w:p>
    <w:p w14:paraId="7D6AEF7F" w14:textId="77777777" w:rsidR="00C93D1B" w:rsidRDefault="00C93D1B" w:rsidP="00C93D1B">
      <w:pPr>
        <w:rPr>
          <w:rStyle w:val="Hyperlink"/>
          <w:color w:val="000000"/>
          <w:u w:val="none"/>
        </w:rPr>
      </w:pPr>
    </w:p>
    <w:p w14:paraId="0A72E622" w14:textId="77777777" w:rsidR="00C93D1B" w:rsidRDefault="00C93D1B" w:rsidP="00C93D1B">
      <w:pPr>
        <w:rPr>
          <w:rStyle w:val="Hyperlink"/>
          <w:color w:val="000000"/>
          <w:u w:val="none"/>
        </w:rPr>
      </w:pPr>
      <w:r>
        <w:rPr>
          <w:rStyle w:val="Hyperlink"/>
          <w:color w:val="000000"/>
          <w:u w:val="none"/>
        </w:rPr>
        <w:t>To create a spectral peak mask:</w:t>
      </w:r>
    </w:p>
    <w:p w14:paraId="74F357BA" w14:textId="77777777" w:rsidR="00C93D1B" w:rsidRPr="0024530A" w:rsidRDefault="00C93D1B" w:rsidP="00C93D1B">
      <w:r w:rsidRPr="0024530A">
        <w:t>1. Load a stack</w:t>
      </w:r>
    </w:p>
    <w:p w14:paraId="36796F4F" w14:textId="77777777" w:rsidR="00C93D1B" w:rsidRPr="0024530A" w:rsidRDefault="00C93D1B" w:rsidP="00C93D1B">
      <w:r w:rsidRPr="0024530A">
        <w:t>2. Click menu option SPHINX -&gt; Stacks -&gt; Create Peak Finder Mask</w:t>
      </w:r>
    </w:p>
    <w:p w14:paraId="6BB00363" w14:textId="77777777" w:rsidR="00C93D1B" w:rsidRDefault="00C93D1B" w:rsidP="00C93D1B">
      <w:r w:rsidRPr="0024530A">
        <w:t>3. Wait for the tool to pre-calculate peak prominences and display the map</w:t>
      </w:r>
    </w:p>
    <w:p w14:paraId="5A7ED710" w14:textId="77777777" w:rsidR="00C93D1B" w:rsidRDefault="00C93D1B" w:rsidP="00C93D1B">
      <w:r>
        <w:t>4. Update the mask parameters to create your desired mask and the mask will automatically update.</w:t>
      </w:r>
    </w:p>
    <w:p w14:paraId="4F0D6272" w14:textId="77777777" w:rsidR="00C93D1B" w:rsidRDefault="00C93D1B" w:rsidP="00C93D1B">
      <w:r>
        <w:t xml:space="preserve">5. Cnidarians: Since you have already run these stacks, you may compare different values of the “Min Prominence”, e.g. between 10 and 15. Create an MM with a </w:t>
      </w:r>
      <w:proofErr w:type="spellStart"/>
      <w:r>
        <w:t>PeakFinderMask</w:t>
      </w:r>
      <w:proofErr w:type="spellEnd"/>
      <w:r>
        <w:t>, say with prominence 12, then hit the “Copy” button and save the MM as _12. Repeat with prominence 10-15, then compare and choose the best value. Create a new column with your name in the Google sheet “</w:t>
      </w:r>
      <w:proofErr w:type="spellStart"/>
      <w:r>
        <w:t>PeakFinderMasks</w:t>
      </w:r>
      <w:proofErr w:type="spellEnd"/>
      <w:proofErr w:type="gramStart"/>
      <w:r>
        <w:t>”, and</w:t>
      </w:r>
      <w:proofErr w:type="gramEnd"/>
      <w:r>
        <w:t xml:space="preserve"> write down the best prominence value for that movie.</w:t>
      </w:r>
    </w:p>
    <w:p w14:paraId="4F867CE4" w14:textId="77777777" w:rsidR="00C93D1B" w:rsidRDefault="00C93D1B" w:rsidP="00C93D1B">
      <w:proofErr w:type="gramStart"/>
      <w:r>
        <w:t>Are</w:t>
      </w:r>
      <w:proofErr w:type="gramEnd"/>
      <w:r>
        <w:t xml:space="preserve"> all prominence value the same for Ah at pH7.2 and 8.05? Do they differ? Is the idea of using only 2 peaks a good idea? What happens if instead we include the small peaks, which differ the most across component spectra?  </w:t>
      </w:r>
    </w:p>
    <w:p w14:paraId="7572099F" w14:textId="77777777" w:rsidR="00C93D1B" w:rsidRDefault="00C93D1B" w:rsidP="00C93D1B"/>
    <w:p w14:paraId="32E80DF3" w14:textId="77777777" w:rsidR="00C93D1B" w:rsidRDefault="00C93D1B" w:rsidP="00C93D1B">
      <w:r>
        <w:rPr>
          <w:noProof/>
        </w:rPr>
        <w:lastRenderedPageBreak/>
        <w:t>Eventually, you wil be able to limit the initial component analysis to the region selected by the Peak Finder. To do this, select this mask as an “image mask” in the Component Fitting window. Check the button by “image mask”, click “Analyze”, and when prompted select “[stackname]_PeakFinderMask” in the drop down menu.</w:t>
      </w:r>
    </w:p>
    <w:p w14:paraId="0B6C006B" w14:textId="77777777" w:rsidR="00C93D1B" w:rsidRDefault="00C93D1B" w:rsidP="00C93D1B"/>
    <w:p w14:paraId="4958B3E1" w14:textId="77777777" w:rsidR="00C93D1B" w:rsidRDefault="005948DC" w:rsidP="00C93D1B">
      <w:pPr>
        <w:rPr>
          <w:noProof/>
        </w:rPr>
      </w:pPr>
      <w:ins w:id="42" w:author="Finn Kuusisto" w:date="2025-09-11T14:53:00Z">
        <w:r w:rsidRPr="004377F9">
          <w:rPr>
            <w:noProof/>
          </w:rPr>
          <w:drawing>
            <wp:inline distT="0" distB="0" distL="0" distR="0" wp14:anchorId="02D6C8B9" wp14:editId="7BF0E916">
              <wp:extent cx="2846070" cy="3266440"/>
              <wp:effectExtent l="0" t="0" r="0" b="0"/>
              <wp:docPr id="51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46070" cy="3266440"/>
                      </a:xfrm>
                      <a:prstGeom prst="rect">
                        <a:avLst/>
                      </a:prstGeom>
                      <a:noFill/>
                      <a:ln>
                        <a:noFill/>
                      </a:ln>
                    </pic:spPr>
                  </pic:pic>
                </a:graphicData>
              </a:graphic>
            </wp:inline>
          </w:drawing>
        </w:r>
      </w:ins>
    </w:p>
    <w:p w14:paraId="6AF9A29E" w14:textId="77777777" w:rsidR="00C93D1B" w:rsidRDefault="00C93D1B" w:rsidP="00C93D1B">
      <w:pPr>
        <w:rPr>
          <w:noProof/>
        </w:rPr>
      </w:pPr>
    </w:p>
    <w:p w14:paraId="05E0661D" w14:textId="77777777" w:rsidR="00C93D1B" w:rsidRDefault="00C93D1B" w:rsidP="00C93D1B">
      <w:pPr>
        <w:rPr>
          <w:rStyle w:val="Hyperlink"/>
        </w:rPr>
      </w:pPr>
      <w:hyperlink w:anchor="top" w:history="1">
        <w:r w:rsidRPr="009B794D">
          <w:rPr>
            <w:rStyle w:val="Hyperlink"/>
          </w:rPr>
          <w:t>back to top</w:t>
        </w:r>
      </w:hyperlink>
    </w:p>
    <w:p w14:paraId="1064640C" w14:textId="77777777" w:rsidR="00C93D1B" w:rsidRPr="00571688" w:rsidRDefault="00C93D1B" w:rsidP="00571688">
      <w:pPr>
        <w:rPr>
          <w:highlight w:val="yellow"/>
        </w:rPr>
      </w:pPr>
    </w:p>
    <w:p w14:paraId="41FBE799" w14:textId="10A1C6BB" w:rsidR="00B66EB3" w:rsidRPr="00FB450D" w:rsidRDefault="00FB450D" w:rsidP="00FB450D">
      <w:pPr>
        <w:pStyle w:val="Heading2"/>
      </w:pPr>
      <w:bookmarkStart w:id="43" w:name="_Toc210939275"/>
      <w:r>
        <w:rPr>
          <w:highlight w:val="yellow"/>
        </w:rPr>
        <w:t>J6</w:t>
      </w:r>
      <w:r w:rsidR="00B66EB3" w:rsidRPr="00FB450D">
        <w:rPr>
          <w:highlight w:val="yellow"/>
        </w:rPr>
        <w:t>. Exporting component images</w:t>
      </w:r>
      <w:bookmarkEnd w:id="43"/>
    </w:p>
    <w:p w14:paraId="77F0A8E7" w14:textId="77777777" w:rsidR="00B66EB3" w:rsidRDefault="00B66EB3" w:rsidP="00B66EB3">
      <w:pPr>
        <w:widowControl w:val="0"/>
        <w:numPr>
          <w:ilvl w:val="0"/>
          <w:numId w:val="2"/>
        </w:numPr>
        <w:jc w:val="both"/>
      </w:pPr>
      <w:r>
        <w:rPr>
          <w:rFonts w:hint="eastAsia"/>
        </w:rPr>
        <w:t>SPHINX =&gt; Images =&gt; Export Images</w:t>
      </w:r>
      <w:r>
        <w:t xml:space="preserve">. </w:t>
      </w:r>
      <w:r>
        <w:rPr>
          <w:rFonts w:hint="eastAsia"/>
        </w:rPr>
        <w:t>Export images for further analysis.</w:t>
      </w:r>
      <w:r>
        <w:t xml:space="preserve"> Select the first and the last image to export. </w:t>
      </w:r>
      <w:r w:rsidR="00662B0B">
        <w:t xml:space="preserve">Images can also be exported by clicking the “Export” button on the image, </w:t>
      </w:r>
      <w:proofErr w:type="gramStart"/>
      <w:r w:rsidR="00662B0B">
        <w:t>as long as</w:t>
      </w:r>
      <w:proofErr w:type="gramEnd"/>
      <w:r w:rsidR="00662B0B">
        <w:t xml:space="preserve"> it is displayed.</w:t>
      </w:r>
    </w:p>
    <w:p w14:paraId="668C9B54" w14:textId="77777777" w:rsidR="00FF3550" w:rsidRDefault="00FF3550" w:rsidP="00DB770E">
      <w:pPr>
        <w:widowControl w:val="0"/>
        <w:jc w:val="both"/>
      </w:pPr>
    </w:p>
    <w:p w14:paraId="3B2FD7A2" w14:textId="35936679" w:rsidR="00FF3550" w:rsidRPr="00FB450D" w:rsidRDefault="00FB450D" w:rsidP="00FB450D">
      <w:pPr>
        <w:pStyle w:val="Heading2"/>
      </w:pPr>
      <w:bookmarkStart w:id="44" w:name="_Toc210939276"/>
      <w:bookmarkStart w:id="45" w:name="I2"/>
      <w:r>
        <w:rPr>
          <w:highlight w:val="yellow"/>
        </w:rPr>
        <w:t>J7</w:t>
      </w:r>
      <w:r w:rsidR="00FF3550" w:rsidRPr="00FB450D">
        <w:rPr>
          <w:highlight w:val="yellow"/>
        </w:rPr>
        <w:t xml:space="preserve">. Exporting </w:t>
      </w:r>
      <w:r>
        <w:rPr>
          <w:highlight w:val="yellow"/>
        </w:rPr>
        <w:t>c</w:t>
      </w:r>
      <w:r w:rsidR="00FF3550" w:rsidRPr="00FB450D">
        <w:rPr>
          <w:highlight w:val="yellow"/>
        </w:rPr>
        <w:t xml:space="preserve">omponent </w:t>
      </w:r>
      <w:r>
        <w:rPr>
          <w:highlight w:val="yellow"/>
        </w:rPr>
        <w:t>s</w:t>
      </w:r>
      <w:r w:rsidR="00FF3550" w:rsidRPr="00FB450D">
        <w:rPr>
          <w:highlight w:val="yellow"/>
        </w:rPr>
        <w:t>pectra</w:t>
      </w:r>
      <w:bookmarkEnd w:id="44"/>
    </w:p>
    <w:bookmarkEnd w:id="45"/>
    <w:p w14:paraId="35702DD4" w14:textId="77777777" w:rsidR="00FF3550" w:rsidRDefault="00FF3550" w:rsidP="00FF3550">
      <w:pPr>
        <w:widowControl w:val="0"/>
        <w:jc w:val="both"/>
      </w:pPr>
      <w:r>
        <w:t>In version 2</w:t>
      </w:r>
      <w:r w:rsidR="00924D0E">
        <w:t>3</w:t>
      </w:r>
      <w:r w:rsidR="00E05B67">
        <w:t xml:space="preserve"> or later</w:t>
      </w:r>
      <w:r>
        <w:t xml:space="preserve"> of the GG Macros there is a “Save” button in the “Single-Spectrum” box of the Reference Spectra window. This button enables you to save the results of peak fitting from a single pixel or ROI into the Data Plotting Panel. It saves the data, the components, the fit, the polynomial, and the residue.</w:t>
      </w:r>
    </w:p>
    <w:p w14:paraId="2B9AFEE6" w14:textId="77777777" w:rsidR="003005E4" w:rsidRDefault="003005E4" w:rsidP="00FF3550">
      <w:pPr>
        <w:widowControl w:val="0"/>
        <w:jc w:val="both"/>
      </w:pPr>
    </w:p>
    <w:p w14:paraId="74319212" w14:textId="77777777" w:rsidR="00B66EB3" w:rsidRDefault="00B66EB3" w:rsidP="00B66EB3">
      <w:pPr>
        <w:rPr>
          <w:rStyle w:val="Hyperlink"/>
        </w:rPr>
      </w:pPr>
      <w:hyperlink w:anchor="top" w:history="1">
        <w:r w:rsidRPr="009B794D">
          <w:rPr>
            <w:rStyle w:val="Hyperlink"/>
          </w:rPr>
          <w:t>back to top</w:t>
        </w:r>
      </w:hyperlink>
    </w:p>
    <w:p w14:paraId="2CBDB88C" w14:textId="77777777" w:rsidR="00662B0B" w:rsidRDefault="00662B0B" w:rsidP="00B66EB3"/>
    <w:bookmarkStart w:id="46" w:name="J"/>
    <w:p w14:paraId="1F25E337" w14:textId="417EE628" w:rsidR="006F6F50" w:rsidRPr="00FB450D" w:rsidRDefault="006F6F50" w:rsidP="00FB450D">
      <w:pPr>
        <w:pStyle w:val="Heading1"/>
        <w:rPr>
          <w:rStyle w:val="Hyperlink"/>
          <w:color w:val="auto"/>
        </w:rPr>
      </w:pPr>
      <w:r w:rsidRPr="00FB450D">
        <w:rPr>
          <w:rStyle w:val="Hyperlink"/>
          <w:color w:val="auto"/>
          <w:highlight w:val="magenta"/>
        </w:rPr>
        <w:fldChar w:fldCharType="begin"/>
      </w:r>
      <w:r w:rsidRPr="00FB450D">
        <w:rPr>
          <w:rStyle w:val="Hyperlink"/>
          <w:color w:val="auto"/>
          <w:highlight w:val="magenta"/>
        </w:rPr>
        <w:instrText>HYPERLINK "file:///Users/pupa/Desktop/PELICAN for  GitHub/M"</w:instrText>
      </w:r>
      <w:r w:rsidRPr="00FB450D">
        <w:rPr>
          <w:rStyle w:val="Hyperlink"/>
          <w:color w:val="auto"/>
          <w:highlight w:val="magenta"/>
        </w:rPr>
      </w:r>
      <w:r w:rsidRPr="00FB450D">
        <w:rPr>
          <w:rStyle w:val="Hyperlink"/>
          <w:color w:val="auto"/>
          <w:highlight w:val="magenta"/>
        </w:rPr>
        <w:fldChar w:fldCharType="separate"/>
      </w:r>
      <w:bookmarkStart w:id="47" w:name="_Toc210939277"/>
      <w:r w:rsidR="00FB450D" w:rsidRPr="00FB450D">
        <w:rPr>
          <w:rStyle w:val="Hyperlink"/>
          <w:color w:val="auto"/>
          <w:highlight w:val="magenta"/>
        </w:rPr>
        <w:t>K</w:t>
      </w:r>
      <w:r w:rsidRPr="00FB450D">
        <w:rPr>
          <w:rStyle w:val="Hyperlink"/>
          <w:color w:val="auto"/>
          <w:highlight w:val="magenta"/>
        </w:rPr>
        <w:t>. PELICAN</w:t>
      </w:r>
      <w:bookmarkEnd w:id="47"/>
      <w:r w:rsidRPr="00FB450D">
        <w:rPr>
          <w:rStyle w:val="Hyperlink"/>
          <w:color w:val="auto"/>
          <w:highlight w:val="magenta"/>
        </w:rPr>
        <w:fldChar w:fldCharType="end"/>
      </w:r>
    </w:p>
    <w:p w14:paraId="0B8A84DC" w14:textId="77777777" w:rsidR="006F6F50" w:rsidRDefault="006F6F50" w:rsidP="006F6F50">
      <w:r>
        <w:t xml:space="preserve">Polarization-Enabled Large Input of Crystal Angles at the Nanoscale (PELICAN) displays maps of the orientation of crystalline c-axes in each pixel, histograms of orientation angles, and calculates the </w:t>
      </w:r>
      <w:r w:rsidRPr="003141DB">
        <w:rPr>
          <w:rFonts w:ascii="Symbol" w:hAnsi="Symbol"/>
        </w:rPr>
        <w:t>g</w:t>
      </w:r>
      <w:r>
        <w:t xml:space="preserve"> angle of misorientation between the two pixels where the two cursors are placed by the user. It also calculates histograms of maximum misorientation of adjacent pixels.</w:t>
      </w:r>
    </w:p>
    <w:p w14:paraId="5C179129" w14:textId="77777777" w:rsidR="006F6F50" w:rsidRDefault="006F6F50" w:rsidP="006F6F50"/>
    <w:p w14:paraId="0F28B64D" w14:textId="77777777" w:rsidR="006F6F50" w:rsidRDefault="006F6F50" w:rsidP="006F6F50">
      <w:r>
        <w:lastRenderedPageBreak/>
        <w:t>To use PELICAN, open a new experiment, load a polarization-dependent stack of images, and the polarization angles at which they were taken as a .</w:t>
      </w:r>
      <w:proofErr w:type="spellStart"/>
      <w:r>
        <w:t>dat</w:t>
      </w:r>
      <w:proofErr w:type="spellEnd"/>
      <w:r>
        <w:t xml:space="preserve"> file.</w:t>
      </w:r>
    </w:p>
    <w:p w14:paraId="27E66ABC" w14:textId="77777777" w:rsidR="006F6F50" w:rsidRDefault="006F6F50" w:rsidP="006F6F50"/>
    <w:p w14:paraId="4D998211" w14:textId="77777777" w:rsidR="006F6F50" w:rsidRDefault="006F6F50" w:rsidP="006F6F50">
      <w:r w:rsidRPr="00233184">
        <w:t xml:space="preserve">In the PELICAN dropdown menu select </w:t>
      </w:r>
      <w:proofErr w:type="gramStart"/>
      <w:r w:rsidRPr="00233184">
        <w:t>PELICAN, and</w:t>
      </w:r>
      <w:proofErr w:type="gramEnd"/>
      <w:r w:rsidRPr="00233184">
        <w:t xml:space="preserve"> choose PELICAN.</w:t>
      </w:r>
      <w:r>
        <w:t xml:space="preserve"> Shortcut: </w:t>
      </w:r>
      <w:proofErr w:type="spellStart"/>
      <w:r>
        <w:t>cmd</w:t>
      </w:r>
      <w:proofErr w:type="spellEnd"/>
      <w:r>
        <w:t xml:space="preserve"> 1</w:t>
      </w:r>
    </w:p>
    <w:p w14:paraId="151FA2DD" w14:textId="77777777" w:rsidR="006F6F50" w:rsidRDefault="006F6F50" w:rsidP="006F6F50">
      <w:pPr>
        <w:rPr>
          <w:color w:val="000000"/>
        </w:rPr>
      </w:pPr>
      <w:proofErr w:type="spellStart"/>
      <w:r>
        <w:rPr>
          <w:b/>
          <w:bCs/>
          <w:color w:val="47D459"/>
        </w:rPr>
        <w:t>cmd</w:t>
      </w:r>
      <w:proofErr w:type="spellEnd"/>
      <w:r>
        <w:rPr>
          <w:b/>
          <w:bCs/>
          <w:color w:val="47D459"/>
        </w:rPr>
        <w:t xml:space="preserve"> 1</w:t>
      </w:r>
      <w:r>
        <w:rPr>
          <w:b/>
          <w:bCs/>
          <w:color w:val="000000"/>
        </w:rPr>
        <w:t xml:space="preserve"> </w:t>
      </w:r>
      <w:r>
        <w:rPr>
          <w:color w:val="000000"/>
        </w:rPr>
        <w:t>: to display PELICAN panel, and close all other unnecessary windows</w:t>
      </w:r>
    </w:p>
    <w:p w14:paraId="79B7C635" w14:textId="77777777" w:rsidR="006F6F50" w:rsidRDefault="006F6F50" w:rsidP="006F6F50">
      <w:pPr>
        <w:rPr>
          <w:b/>
          <w:bCs/>
          <w:color w:val="000000"/>
        </w:rPr>
      </w:pPr>
    </w:p>
    <w:p w14:paraId="1A3BDBDD" w14:textId="77777777" w:rsidR="006F6F50" w:rsidRDefault="006F6F50" w:rsidP="006F6F50">
      <w:pPr>
        <w:rPr>
          <w:color w:val="000000"/>
        </w:rPr>
      </w:pPr>
      <w:proofErr w:type="spellStart"/>
      <w:r>
        <w:rPr>
          <w:b/>
          <w:bCs/>
          <w:color w:val="47D459"/>
        </w:rPr>
        <w:t>cmd</w:t>
      </w:r>
      <w:proofErr w:type="spellEnd"/>
      <w:r>
        <w:rPr>
          <w:b/>
          <w:bCs/>
          <w:color w:val="47D459"/>
        </w:rPr>
        <w:t xml:space="preserve"> 2</w:t>
      </w:r>
      <w:r>
        <w:rPr>
          <w:b/>
          <w:bCs/>
          <w:color w:val="000000"/>
        </w:rPr>
        <w:t xml:space="preserve"> </w:t>
      </w:r>
      <w:r>
        <w:rPr>
          <w:color w:val="000000"/>
        </w:rPr>
        <w:t>: to display PELICAN histograms and RGB map</w:t>
      </w:r>
    </w:p>
    <w:p w14:paraId="056E6376" w14:textId="77777777" w:rsidR="006F6F50" w:rsidRDefault="006F6F50" w:rsidP="006F6F50">
      <w:pPr>
        <w:rPr>
          <w:color w:val="000000"/>
        </w:rPr>
      </w:pPr>
    </w:p>
    <w:p w14:paraId="76EA65DA" w14:textId="77777777" w:rsidR="006F6F50" w:rsidRDefault="006F6F50" w:rsidP="006F6F50">
      <w:pPr>
        <w:rPr>
          <w:b/>
          <w:bCs/>
          <w:color w:val="000000"/>
        </w:rPr>
      </w:pPr>
      <w:proofErr w:type="spellStart"/>
      <w:r>
        <w:rPr>
          <w:b/>
          <w:bCs/>
          <w:color w:val="47D459"/>
        </w:rPr>
        <w:t>cmd</w:t>
      </w:r>
      <w:proofErr w:type="spellEnd"/>
      <w:r>
        <w:rPr>
          <w:b/>
          <w:bCs/>
          <w:color w:val="47D459"/>
        </w:rPr>
        <w:t xml:space="preserve"> E</w:t>
      </w:r>
      <w:r>
        <w:rPr>
          <w:b/>
          <w:bCs/>
          <w:color w:val="000000"/>
        </w:rPr>
        <w:t xml:space="preserve"> </w:t>
      </w:r>
      <w:r>
        <w:rPr>
          <w:color w:val="000000"/>
        </w:rPr>
        <w:t xml:space="preserve">: to export all PELI files: PELIRGB, </w:t>
      </w:r>
      <w:proofErr w:type="spellStart"/>
      <w:r>
        <w:rPr>
          <w:color w:val="000000"/>
        </w:rPr>
        <w:t>PeliLayout</w:t>
      </w:r>
      <w:proofErr w:type="spellEnd"/>
      <w:r>
        <w:rPr>
          <w:color w:val="000000"/>
        </w:rPr>
        <w:t xml:space="preserve"> shows all parameters and includes the </w:t>
      </w:r>
      <w:r w:rsidRPr="00A356DD">
        <w:rPr>
          <w:color w:val="000000"/>
        </w:rPr>
        <w:t>color scale set for each file</w:t>
      </w:r>
      <w:r>
        <w:rPr>
          <w:color w:val="000000"/>
        </w:rPr>
        <w:t>. PeliRGB.csv lists all PELI parameters.</w:t>
      </w:r>
    </w:p>
    <w:p w14:paraId="28E0EC0E" w14:textId="77777777" w:rsidR="006F6F50" w:rsidRDefault="006F6F50" w:rsidP="006F6F50">
      <w:pPr>
        <w:rPr>
          <w:color w:val="000000"/>
        </w:rPr>
      </w:pPr>
    </w:p>
    <w:p w14:paraId="57CC900E" w14:textId="77777777" w:rsidR="006F6F50" w:rsidRPr="00452088" w:rsidRDefault="006F6F50" w:rsidP="006F6F50">
      <w:r>
        <w:rPr>
          <w:color w:val="000000"/>
        </w:rPr>
        <w:t xml:space="preserve">In the window called PELICAN panel, </w:t>
      </w:r>
      <w:r w:rsidRPr="00456E5D">
        <w:rPr>
          <w:color w:val="EE0000"/>
        </w:rPr>
        <w:t>Pol Display</w:t>
      </w:r>
      <w:r>
        <w:rPr>
          <w:color w:val="000000"/>
        </w:rPr>
        <w:t xml:space="preserve"> contains </w:t>
      </w:r>
      <w:r>
        <w:rPr>
          <w:color w:val="000000"/>
          <w:highlight w:val="red"/>
        </w:rPr>
        <w:t>4 analysis parameters</w:t>
      </w:r>
      <w:r>
        <w:rPr>
          <w:color w:val="000000"/>
        </w:rPr>
        <w:t xml:space="preserve">. </w:t>
      </w:r>
      <w:r>
        <w:t xml:space="preserve">To change parameters quickly, switch to </w:t>
      </w:r>
      <w:proofErr w:type="spellStart"/>
      <w:r w:rsidRPr="00233184">
        <w:rPr>
          <w:color w:val="FFFFFF"/>
          <w:bdr w:val="single" w:sz="4" w:space="0" w:color="auto"/>
        </w:rPr>
        <w:t>k</w:t>
      </w:r>
      <w:r>
        <w:rPr>
          <w:bdr w:val="single" w:sz="4" w:space="0" w:color="auto"/>
        </w:rPr>
        <w:t>pixel</w:t>
      </w:r>
      <w:proofErr w:type="spellEnd"/>
      <w:r>
        <w:rPr>
          <w:bdr w:val="single" w:sz="4" w:space="0" w:color="auto"/>
        </w:rPr>
        <w:t xml:space="preserve">  </w:t>
      </w:r>
      <w:r>
        <w:t xml:space="preserve">, then back to </w:t>
      </w:r>
      <w:proofErr w:type="spellStart"/>
      <w:r w:rsidRPr="00233184">
        <w:rPr>
          <w:color w:val="FFFFFF"/>
          <w:bdr w:val="single" w:sz="4" w:space="0" w:color="auto"/>
        </w:rPr>
        <w:t>k</w:t>
      </w:r>
      <w:r>
        <w:rPr>
          <w:bdr w:val="single" w:sz="4" w:space="0" w:color="auto"/>
        </w:rPr>
        <w:t>st</w:t>
      </w:r>
      <w:r w:rsidRPr="00A81D1C">
        <w:rPr>
          <w:bdr w:val="single" w:sz="4" w:space="0" w:color="auto"/>
        </w:rPr>
        <w:t>ac</w:t>
      </w:r>
      <w:r>
        <w:rPr>
          <w:bdr w:val="single" w:sz="4" w:space="0" w:color="auto"/>
        </w:rPr>
        <w:t>k</w:t>
      </w:r>
      <w:r w:rsidRPr="00233184">
        <w:rPr>
          <w:color w:val="FFFFFF"/>
          <w:bdr w:val="single" w:sz="4" w:space="0" w:color="auto"/>
        </w:rPr>
        <w:t>k</w:t>
      </w:r>
      <w:proofErr w:type="spellEnd"/>
      <w:r>
        <w:rPr>
          <w:bdr w:val="single" w:sz="4" w:space="0" w:color="auto"/>
        </w:rPr>
        <w:t xml:space="preserve">  </w:t>
      </w:r>
      <w:r>
        <w:t>after PELICAN has run (~3 minutes). The 4 analysis parameters are</w:t>
      </w:r>
      <w:r>
        <w:rPr>
          <w:color w:val="000000"/>
        </w:rPr>
        <w:t>:</w:t>
      </w:r>
    </w:p>
    <w:p w14:paraId="5DBF410D" w14:textId="77777777" w:rsidR="006F6F50" w:rsidRDefault="006F6F50" w:rsidP="006F6F50">
      <w:pPr>
        <w:ind w:firstLine="709"/>
      </w:pPr>
      <w:proofErr w:type="spellStart"/>
      <w:r w:rsidRPr="00A356DD">
        <w:rPr>
          <w:color w:val="FFFFFF"/>
          <w:bdr w:val="single" w:sz="4" w:space="0" w:color="auto"/>
        </w:rPr>
        <w:t>k</w:t>
      </w:r>
      <w:r w:rsidRPr="00A356DD">
        <w:rPr>
          <w:highlight w:val="green"/>
          <w:bdr w:val="single" w:sz="4" w:space="0" w:color="auto"/>
        </w:rPr>
        <w:t>stack</w:t>
      </w:r>
      <w:r w:rsidRPr="00A356DD">
        <w:rPr>
          <w:color w:val="FFFFFF"/>
          <w:bdr w:val="single" w:sz="4" w:space="0" w:color="auto"/>
        </w:rPr>
        <w:t>k</w:t>
      </w:r>
      <w:proofErr w:type="spellEnd"/>
      <w:r>
        <w:rPr>
          <w:bdr w:val="single" w:sz="4" w:space="0" w:color="auto"/>
        </w:rPr>
        <w:t xml:space="preserve">  </w:t>
      </w:r>
    </w:p>
    <w:p w14:paraId="0D2F7302" w14:textId="77777777" w:rsidR="006F6F50" w:rsidRDefault="006F6F50" w:rsidP="006F6F50">
      <w:proofErr w:type="spellStart"/>
      <w:r w:rsidRPr="00A81D1C">
        <w:rPr>
          <w:i/>
          <w:iCs/>
        </w:rPr>
        <w:t>a</w:t>
      </w:r>
      <w:r w:rsidRPr="00A81D1C">
        <w:rPr>
          <w:i/>
          <w:iCs/>
          <w:vertAlign w:val="subscript"/>
        </w:rPr>
        <w:t>max</w:t>
      </w:r>
      <w:proofErr w:type="spellEnd"/>
      <w:r w:rsidRPr="00A81D1C">
        <w:rPr>
          <w:i/>
          <w:iCs/>
        </w:rPr>
        <w:t xml:space="preserve"> </w:t>
      </w:r>
      <w:r>
        <w:rPr>
          <w:i/>
          <w:iCs/>
        </w:rPr>
        <w:tab/>
      </w:r>
      <w:r w:rsidRPr="00233184">
        <w:rPr>
          <w:color w:val="FFFFFF"/>
          <w:bdr w:val="single" w:sz="4" w:space="0" w:color="auto"/>
        </w:rPr>
        <w:t>k</w:t>
      </w:r>
      <w:r w:rsidRPr="00A356DD">
        <w:rPr>
          <w:highlight w:val="green"/>
          <w:bdr w:val="single" w:sz="4" w:space="0" w:color="auto"/>
        </w:rPr>
        <w:t>1</w:t>
      </w:r>
      <w:r w:rsidRPr="00233184">
        <w:rPr>
          <w:color w:val="FFFFFF"/>
          <w:bdr w:val="single" w:sz="4" w:space="0" w:color="auto"/>
        </w:rPr>
        <w:t>k</w:t>
      </w:r>
      <w:r w:rsidRPr="00A34CF8">
        <w:t xml:space="preserve"> </w:t>
      </w:r>
      <w:r>
        <w:tab/>
        <w:t>ignore purple histogram on “</w:t>
      </w:r>
      <w:r w:rsidRPr="00A12FEF">
        <w:rPr>
          <w:color w:val="FF0000"/>
        </w:rPr>
        <w:t xml:space="preserve">Histograms of fitted a, b, and </w:t>
      </w:r>
      <w:proofErr w:type="spellStart"/>
      <w:r w:rsidRPr="00A12FEF">
        <w:rPr>
          <w:color w:val="FF0000"/>
        </w:rPr>
        <w:t>R</w:t>
      </w:r>
      <w:r w:rsidRPr="00A12FEF">
        <w:rPr>
          <w:color w:val="FF0000"/>
          <w:vertAlign w:val="subscript"/>
        </w:rPr>
        <w:t>zy</w:t>
      </w:r>
      <w:proofErr w:type="spellEnd"/>
      <w:r>
        <w:t xml:space="preserve">” window. Amax </w:t>
      </w:r>
    </w:p>
    <w:p w14:paraId="705BBAB0" w14:textId="77777777" w:rsidR="006F6F50" w:rsidRDefault="006F6F50" w:rsidP="006F6F50">
      <w:pPr>
        <w:ind w:left="720" w:firstLine="720"/>
      </w:pPr>
      <w:r>
        <w:t>is always 1</w:t>
      </w:r>
    </w:p>
    <w:p w14:paraId="0A15DD2A" w14:textId="77777777" w:rsidR="006F6F50" w:rsidRDefault="006F6F50" w:rsidP="006F6F50">
      <w:pPr>
        <w:ind w:left="740" w:hanging="740"/>
      </w:pPr>
      <w:proofErr w:type="spellStart"/>
      <w:r>
        <w:rPr>
          <w:i/>
          <w:iCs/>
        </w:rPr>
        <w:t>b</w:t>
      </w:r>
      <w:r w:rsidRPr="00A81D1C">
        <w:rPr>
          <w:i/>
          <w:iCs/>
          <w:vertAlign w:val="subscript"/>
        </w:rPr>
        <w:t>m</w:t>
      </w:r>
      <w:r>
        <w:rPr>
          <w:i/>
          <w:iCs/>
          <w:vertAlign w:val="subscript"/>
        </w:rPr>
        <w:t>in</w:t>
      </w:r>
      <w:proofErr w:type="spellEnd"/>
      <w:r w:rsidRPr="00A81D1C">
        <w:rPr>
          <w:i/>
          <w:iCs/>
        </w:rPr>
        <w:t xml:space="preserve"> </w:t>
      </w:r>
      <w:r>
        <w:rPr>
          <w:i/>
          <w:iCs/>
        </w:rPr>
        <w:t xml:space="preserve"> </w:t>
      </w:r>
      <w:r>
        <w:rPr>
          <w:i/>
          <w:iCs/>
        </w:rPr>
        <w:tab/>
      </w:r>
      <w:r w:rsidRPr="00233184">
        <w:rPr>
          <w:color w:val="FFFFFF"/>
          <w:bdr w:val="single" w:sz="4" w:space="0" w:color="auto"/>
        </w:rPr>
        <w:t>k</w:t>
      </w:r>
      <w:r w:rsidRPr="00A356DD">
        <w:rPr>
          <w:highlight w:val="green"/>
          <w:bdr w:val="single" w:sz="4" w:space="0" w:color="auto"/>
        </w:rPr>
        <w:t>1</w:t>
      </w:r>
      <w:r w:rsidRPr="00233184">
        <w:rPr>
          <w:color w:val="FFFFFF"/>
          <w:bdr w:val="single" w:sz="4" w:space="0" w:color="auto"/>
        </w:rPr>
        <w:t>k</w:t>
      </w:r>
      <w:r w:rsidRPr="00820AD8">
        <w:t xml:space="preserve"> </w:t>
      </w:r>
      <w:r>
        <w:tab/>
        <w:t xml:space="preserve">cuts off epoxy and organics. Epoxy and organics usually have a peak. It’s good </w:t>
      </w:r>
    </w:p>
    <w:p w14:paraId="03D2450A" w14:textId="77777777" w:rsidR="006F6F50" w:rsidRDefault="006F6F50" w:rsidP="006F6F50">
      <w:pPr>
        <w:ind w:left="1460"/>
      </w:pPr>
      <w:r>
        <w:t>to cut off a bit. Not sure why.</w:t>
      </w:r>
    </w:p>
    <w:p w14:paraId="34AF4DA0" w14:textId="77777777" w:rsidR="006F6F50" w:rsidRDefault="006F6F50" w:rsidP="006F6F50">
      <w:pPr>
        <w:ind w:left="709" w:hanging="740"/>
      </w:pPr>
      <w:proofErr w:type="spellStart"/>
      <w:r>
        <w:rPr>
          <w:i/>
          <w:iCs/>
        </w:rPr>
        <w:t>b</w:t>
      </w:r>
      <w:r w:rsidRPr="00A81D1C">
        <w:rPr>
          <w:i/>
          <w:iCs/>
          <w:vertAlign w:val="subscript"/>
        </w:rPr>
        <w:t>max</w:t>
      </w:r>
      <w:proofErr w:type="spellEnd"/>
      <w:r w:rsidRPr="00A81D1C">
        <w:rPr>
          <w:i/>
          <w:iCs/>
        </w:rPr>
        <w:t xml:space="preserve"> </w:t>
      </w:r>
      <w:r>
        <w:rPr>
          <w:i/>
          <w:iCs/>
        </w:rPr>
        <w:tab/>
      </w:r>
      <w:r w:rsidRPr="00233184">
        <w:rPr>
          <w:color w:val="FFFFFF"/>
          <w:bdr w:val="single" w:sz="4" w:space="0" w:color="auto"/>
        </w:rPr>
        <w:t>k</w:t>
      </w:r>
      <w:r w:rsidRPr="00A356DD">
        <w:rPr>
          <w:highlight w:val="green"/>
          <w:bdr w:val="single" w:sz="4" w:space="0" w:color="auto"/>
        </w:rPr>
        <w:t>120</w:t>
      </w:r>
      <w:r w:rsidRPr="00233184">
        <w:rPr>
          <w:color w:val="FFFFFF"/>
          <w:bdr w:val="single" w:sz="4" w:space="0" w:color="auto"/>
        </w:rPr>
        <w:t>k</w:t>
      </w:r>
      <w:r w:rsidRPr="00820AD8">
        <w:t xml:space="preserve"> </w:t>
      </w:r>
      <w:r>
        <w:tab/>
      </w:r>
      <w:proofErr w:type="spellStart"/>
      <w:r w:rsidRPr="00752C2E">
        <w:rPr>
          <w:i/>
          <w:iCs/>
          <w:sz w:val="28"/>
          <w:szCs w:val="28"/>
        </w:rPr>
        <w:t>b</w:t>
      </w:r>
      <w:r w:rsidRPr="00752C2E">
        <w:rPr>
          <w:i/>
          <w:iCs/>
          <w:sz w:val="28"/>
          <w:szCs w:val="28"/>
          <w:vertAlign w:val="subscript"/>
        </w:rPr>
        <w:t>max</w:t>
      </w:r>
      <w:proofErr w:type="spellEnd"/>
      <w:r>
        <w:t xml:space="preserve"> is an estimate of the maximum PELICAN signal for a perfectly oriented </w:t>
      </w:r>
    </w:p>
    <w:p w14:paraId="4441C76B" w14:textId="77777777" w:rsidR="006F6F50" w:rsidRDefault="006F6F50" w:rsidP="006F6F50">
      <w:pPr>
        <w:ind w:left="1418"/>
      </w:pPr>
      <w:r>
        <w:t xml:space="preserve">crystal that may not be present in any single image. It is dependent on material properties and data acquisition and should be constant for all acquisitions in an experiment. </w:t>
      </w:r>
      <w:proofErr w:type="spellStart"/>
      <w:r w:rsidRPr="00752C2E">
        <w:rPr>
          <w:i/>
          <w:iCs/>
          <w:sz w:val="28"/>
          <w:szCs w:val="28"/>
        </w:rPr>
        <w:t>b</w:t>
      </w:r>
      <w:r w:rsidRPr="00752C2E">
        <w:rPr>
          <w:i/>
          <w:iCs/>
          <w:sz w:val="28"/>
          <w:szCs w:val="28"/>
          <w:vertAlign w:val="subscript"/>
        </w:rPr>
        <w:t>max</w:t>
      </w:r>
      <w:proofErr w:type="spellEnd"/>
      <w:r>
        <w:t xml:space="preserve"> influences the calculation of the spherical polar vector. If </w:t>
      </w:r>
      <w:proofErr w:type="spellStart"/>
      <w:r w:rsidRPr="00752C2E">
        <w:rPr>
          <w:i/>
          <w:iCs/>
          <w:sz w:val="28"/>
          <w:szCs w:val="28"/>
        </w:rPr>
        <w:t>b</w:t>
      </w:r>
      <w:r w:rsidRPr="00752C2E">
        <w:rPr>
          <w:i/>
          <w:iCs/>
          <w:sz w:val="28"/>
          <w:szCs w:val="28"/>
          <w:vertAlign w:val="subscript"/>
        </w:rPr>
        <w:t>max</w:t>
      </w:r>
      <w:proofErr w:type="spellEnd"/>
      <w:r>
        <w:t xml:space="preserve"> is too small, the histogram of vector magnitudes will be unphysical with </w:t>
      </w:r>
      <w:proofErr w:type="spellStart"/>
      <w:r>
        <w:t>Rzy</w:t>
      </w:r>
      <w:proofErr w:type="spellEnd"/>
      <w:r>
        <w:t xml:space="preserve"> values bunched around 1. </w:t>
      </w:r>
    </w:p>
    <w:p w14:paraId="2A8C3AF9" w14:textId="77777777" w:rsidR="006F6F50" w:rsidRDefault="006F6F50" w:rsidP="006F6F50">
      <w:r>
        <w:t xml:space="preserve"> </w:t>
      </w:r>
      <w:r w:rsidRPr="005015D1">
        <w:rPr>
          <w:rFonts w:ascii="Symbol" w:hAnsi="Symbol"/>
          <w:i/>
          <w:iCs/>
        </w:rPr>
        <w:t>f</w:t>
      </w:r>
      <w:proofErr w:type="spellStart"/>
      <w:r>
        <w:rPr>
          <w:i/>
          <w:iCs/>
          <w:vertAlign w:val="subscript"/>
        </w:rPr>
        <w:t>zy</w:t>
      </w:r>
      <w:proofErr w:type="spellEnd"/>
      <w:r>
        <w:rPr>
          <w:i/>
          <w:iCs/>
          <w:vertAlign w:val="subscript"/>
        </w:rPr>
        <w:t xml:space="preserve"> min</w:t>
      </w:r>
      <w:r w:rsidRPr="00A81D1C">
        <w:rPr>
          <w:i/>
          <w:iCs/>
        </w:rPr>
        <w:t xml:space="preserve"> </w:t>
      </w:r>
      <w:r>
        <w:rPr>
          <w:i/>
          <w:iCs/>
        </w:rPr>
        <w:tab/>
      </w:r>
      <w:r w:rsidRPr="00233184">
        <w:rPr>
          <w:color w:val="FFFFFF"/>
          <w:bdr w:val="single" w:sz="4" w:space="0" w:color="auto"/>
        </w:rPr>
        <w:t>k</w:t>
      </w:r>
      <w:r w:rsidRPr="00A356DD">
        <w:rPr>
          <w:highlight w:val="green"/>
          <w:bdr w:val="single" w:sz="4" w:space="0" w:color="auto"/>
        </w:rPr>
        <w:t>45</w:t>
      </w:r>
      <w:r w:rsidRPr="00A356DD">
        <w:rPr>
          <w:color w:val="FFFFFF"/>
          <w:bdr w:val="single" w:sz="4" w:space="0" w:color="auto"/>
        </w:rPr>
        <w:t>k</w:t>
      </w:r>
      <w:r w:rsidRPr="00233184">
        <w:rPr>
          <w:color w:val="FFFFFF"/>
          <w:bdr w:val="single" w:sz="4" w:space="0" w:color="auto"/>
        </w:rPr>
        <w:t xml:space="preserve"> </w:t>
      </w:r>
      <w:r>
        <w:tab/>
        <w:t xml:space="preserve">The 180˚ range of calculated spherical polar phi angles is determined by </w:t>
      </w:r>
      <w:r w:rsidRPr="005015D1">
        <w:rPr>
          <w:rFonts w:ascii="Symbol" w:hAnsi="Symbol"/>
          <w:i/>
          <w:iCs/>
        </w:rPr>
        <w:t>f</w:t>
      </w:r>
      <w:proofErr w:type="spellStart"/>
      <w:r>
        <w:rPr>
          <w:i/>
          <w:iCs/>
          <w:vertAlign w:val="subscript"/>
        </w:rPr>
        <w:t>zy</w:t>
      </w:r>
      <w:proofErr w:type="spellEnd"/>
      <w:r>
        <w:rPr>
          <w:i/>
          <w:iCs/>
          <w:vertAlign w:val="subscript"/>
        </w:rPr>
        <w:t xml:space="preserve"> min</w:t>
      </w:r>
      <w:r>
        <w:t xml:space="preserve"> which</w:t>
      </w:r>
    </w:p>
    <w:p w14:paraId="60BF39E6" w14:textId="77777777" w:rsidR="006F6F50" w:rsidRDefault="006F6F50" w:rsidP="006F6F50">
      <w:pPr>
        <w:ind w:left="1418"/>
      </w:pPr>
      <w:r>
        <w:t xml:space="preserve">should be selected to avoid sharp cut-offs in the two angle histograms shown in the 2D histogram panel. The PELICAN analysis in the left image below was performed with </w:t>
      </w:r>
      <w:r w:rsidRPr="005015D1">
        <w:rPr>
          <w:rFonts w:ascii="Symbol" w:hAnsi="Symbol"/>
          <w:i/>
          <w:iCs/>
        </w:rPr>
        <w:t>f</w:t>
      </w:r>
      <w:proofErr w:type="spellStart"/>
      <w:r>
        <w:rPr>
          <w:i/>
          <w:iCs/>
          <w:vertAlign w:val="subscript"/>
        </w:rPr>
        <w:t>zy</w:t>
      </w:r>
      <w:proofErr w:type="spellEnd"/>
      <w:r>
        <w:rPr>
          <w:i/>
          <w:iCs/>
          <w:vertAlign w:val="subscript"/>
        </w:rPr>
        <w:t xml:space="preserve"> min</w:t>
      </w:r>
      <w:r>
        <w:t xml:space="preserve"> = 45˚ which is good for these data. The analysis on the right with –45˚ does not work well as shown by the bimodal histograms. </w:t>
      </w:r>
    </w:p>
    <w:p w14:paraId="231D056C" w14:textId="77777777" w:rsidR="006F6F50" w:rsidRDefault="005948DC" w:rsidP="006F6F50">
      <w:pPr>
        <w:jc w:val="center"/>
        <w:rPr>
          <w:color w:val="FF0000"/>
        </w:rPr>
      </w:pPr>
      <w:r>
        <w:rPr>
          <w:noProof/>
        </w:rPr>
        <w:drawing>
          <wp:anchor distT="0" distB="0" distL="114300" distR="114300" simplePos="0" relativeHeight="251695104" behindDoc="1" locked="0" layoutInCell="1" allowOverlap="1" wp14:anchorId="65EA8A39" wp14:editId="0DD47E5D">
            <wp:simplePos x="0" y="0"/>
            <wp:positionH relativeFrom="column">
              <wp:posOffset>219075</wp:posOffset>
            </wp:positionH>
            <wp:positionV relativeFrom="paragraph">
              <wp:posOffset>53340</wp:posOffset>
            </wp:positionV>
            <wp:extent cx="2816225" cy="2245360"/>
            <wp:effectExtent l="0" t="0" r="0" b="0"/>
            <wp:wrapTight wrapText="bothSides">
              <wp:wrapPolygon edited="0">
                <wp:start x="0" y="0"/>
                <wp:lineTo x="0" y="21502"/>
                <wp:lineTo x="21527" y="21502"/>
                <wp:lineTo x="21527" y="0"/>
                <wp:lineTo x="0" y="0"/>
              </wp:wrapPolygon>
            </wp:wrapTight>
            <wp:docPr id="319096643"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16225" cy="22453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FF0000"/>
        </w:rPr>
        <w:drawing>
          <wp:inline distT="0" distB="0" distL="0" distR="0" wp14:anchorId="0A21B761" wp14:editId="63BEC6F6">
            <wp:extent cx="2884805" cy="2303145"/>
            <wp:effectExtent l="0" t="0" r="0" b="0"/>
            <wp:docPr id="512"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84805" cy="2303145"/>
                    </a:xfrm>
                    <a:prstGeom prst="rect">
                      <a:avLst/>
                    </a:prstGeom>
                    <a:noFill/>
                    <a:ln>
                      <a:noFill/>
                    </a:ln>
                  </pic:spPr>
                </pic:pic>
              </a:graphicData>
            </a:graphic>
          </wp:inline>
        </w:drawing>
      </w:r>
    </w:p>
    <w:p w14:paraId="2B65C40C" w14:textId="77777777" w:rsidR="006F6F50" w:rsidRPr="00205DD2" w:rsidRDefault="006F6F50" w:rsidP="006F6F50">
      <w:pPr>
        <w:rPr>
          <w:color w:val="FF0000"/>
        </w:rPr>
      </w:pPr>
      <w:r>
        <w:t xml:space="preserve">To save good parameters as default values for all future experiments in one set of samples, go to the PELICAN Display window, and click </w:t>
      </w:r>
      <w:r w:rsidRPr="00A77D47">
        <w:rPr>
          <w:highlight w:val="red"/>
        </w:rPr>
        <w:t>“Save Defaults”</w:t>
      </w:r>
      <w:r>
        <w:t>. This saves both analysis parameters and display parameters.</w:t>
      </w:r>
    </w:p>
    <w:p w14:paraId="7A1EC298" w14:textId="77777777" w:rsidR="006F6F50" w:rsidRPr="00BC74FB" w:rsidRDefault="006F6F50" w:rsidP="006F6F50">
      <w:pPr>
        <w:rPr>
          <w:color w:val="FF0000"/>
        </w:rPr>
      </w:pPr>
    </w:p>
    <w:p w14:paraId="091C30F1" w14:textId="77777777" w:rsidR="006F6F50" w:rsidRDefault="006F6F50" w:rsidP="006F6F50">
      <w:pPr>
        <w:rPr>
          <w:color w:val="000000"/>
        </w:rPr>
      </w:pPr>
      <w:r>
        <w:rPr>
          <w:color w:val="000000"/>
        </w:rPr>
        <w:t xml:space="preserve">If you change </w:t>
      </w:r>
      <w:proofErr w:type="gramStart"/>
      <w:r>
        <w:rPr>
          <w:color w:val="000000"/>
        </w:rPr>
        <w:t>parameters, and</w:t>
      </w:r>
      <w:proofErr w:type="gramEnd"/>
      <w:r>
        <w:rPr>
          <w:color w:val="000000"/>
        </w:rPr>
        <w:t xml:space="preserve"> want to update a </w:t>
      </w:r>
      <w:r w:rsidRPr="00233184">
        <w:rPr>
          <w:color w:val="000000"/>
        </w:rPr>
        <w:t>previously save</w:t>
      </w:r>
      <w:r>
        <w:rPr>
          <w:color w:val="000000"/>
        </w:rPr>
        <w:t>d</w:t>
      </w:r>
      <w:r w:rsidRPr="00233184">
        <w:rPr>
          <w:color w:val="000000"/>
        </w:rPr>
        <w:t xml:space="preserve"> PELI </w:t>
      </w:r>
      <w:proofErr w:type="spellStart"/>
      <w:r w:rsidRPr="00233184">
        <w:rPr>
          <w:color w:val="000000"/>
        </w:rPr>
        <w:t>pxp</w:t>
      </w:r>
      <w:proofErr w:type="spellEnd"/>
      <w:r w:rsidRPr="00233184">
        <w:rPr>
          <w:color w:val="000000"/>
        </w:rPr>
        <w:t xml:space="preserve"> file, just hit </w:t>
      </w:r>
      <w:r w:rsidRPr="00506752">
        <w:rPr>
          <w:color w:val="FF0000"/>
        </w:rPr>
        <w:t xml:space="preserve">Cmd1 </w:t>
      </w:r>
      <w:r w:rsidRPr="00233184">
        <w:rPr>
          <w:color w:val="000000"/>
        </w:rPr>
        <w:t xml:space="preserve">to update to the new default parameters, and </w:t>
      </w:r>
      <w:r w:rsidRPr="00506752">
        <w:rPr>
          <w:color w:val="FF0000"/>
        </w:rPr>
        <w:t xml:space="preserve">Cmd2 </w:t>
      </w:r>
      <w:r w:rsidRPr="00233184">
        <w:rPr>
          <w:color w:val="000000"/>
        </w:rPr>
        <w:t>to display the new PELICAN and the histograms.</w:t>
      </w:r>
    </w:p>
    <w:p w14:paraId="198E3A6F" w14:textId="77777777" w:rsidR="006F6F50" w:rsidRDefault="006F6F50" w:rsidP="006F6F50">
      <w:pPr>
        <w:rPr>
          <w:color w:val="000000"/>
        </w:rPr>
      </w:pPr>
    </w:p>
    <w:p w14:paraId="0064869A" w14:textId="77777777" w:rsidR="006F6F50" w:rsidRDefault="006F6F50" w:rsidP="006F6F50">
      <w:pPr>
        <w:rPr>
          <w:color w:val="000000"/>
        </w:rPr>
      </w:pPr>
      <w:r>
        <w:rPr>
          <w:color w:val="000000"/>
        </w:rPr>
        <w:t xml:space="preserve">Many </w:t>
      </w:r>
      <w:r w:rsidRPr="00452088">
        <w:rPr>
          <w:color w:val="000000"/>
          <w:highlight w:val="red"/>
        </w:rPr>
        <w:t>display parameters</w:t>
      </w:r>
      <w:r>
        <w:rPr>
          <w:color w:val="000000"/>
        </w:rPr>
        <w:t xml:space="preserve"> on the </w:t>
      </w:r>
      <w:r>
        <w:t>PELICAN Display window</w:t>
      </w:r>
      <w:r>
        <w:rPr>
          <w:color w:val="000000"/>
        </w:rPr>
        <w:t xml:space="preserve"> can be adjusted. Most importantly, the </w:t>
      </w:r>
      <w:r w:rsidRPr="00B03854">
        <w:rPr>
          <w:rFonts w:ascii="Symbol" w:hAnsi="Symbol"/>
          <w:color w:val="000000"/>
        </w:rPr>
        <w:t>F</w:t>
      </w:r>
      <w:r w:rsidRPr="00B03854">
        <w:rPr>
          <w:color w:val="000000"/>
          <w:vertAlign w:val="subscript"/>
        </w:rPr>
        <w:t>m</w:t>
      </w:r>
      <w:r>
        <w:rPr>
          <w:color w:val="000000"/>
          <w:vertAlign w:val="subscript"/>
        </w:rPr>
        <w:t>in</w:t>
      </w:r>
      <w:r>
        <w:rPr>
          <w:color w:val="000000"/>
        </w:rPr>
        <w:t xml:space="preserve"> and </w:t>
      </w:r>
      <w:r w:rsidRPr="00B03854">
        <w:rPr>
          <w:rFonts w:ascii="Symbol" w:hAnsi="Symbol"/>
          <w:color w:val="000000"/>
        </w:rPr>
        <w:t>F</w:t>
      </w:r>
      <w:r w:rsidRPr="00B03854">
        <w:rPr>
          <w:color w:val="000000"/>
          <w:vertAlign w:val="subscript"/>
        </w:rPr>
        <w:t>max</w:t>
      </w:r>
      <w:r>
        <w:rPr>
          <w:color w:val="000000"/>
        </w:rPr>
        <w:t xml:space="preserve"> and </w:t>
      </w:r>
      <w:r>
        <w:rPr>
          <w:rFonts w:ascii="Symbol" w:hAnsi="Symbol"/>
          <w:color w:val="000000"/>
        </w:rPr>
        <w:t>q</w:t>
      </w:r>
      <w:proofErr w:type="spellStart"/>
      <w:r>
        <w:rPr>
          <w:color w:val="000000"/>
          <w:vertAlign w:val="subscript"/>
        </w:rPr>
        <w:t>min</w:t>
      </w:r>
      <w:r>
        <w:rPr>
          <w:rFonts w:ascii="Symbol" w:hAnsi="Symbol"/>
          <w:color w:val="000000"/>
        </w:rPr>
        <w:t xml:space="preserve"> </w:t>
      </w:r>
      <w:r>
        <w:rPr>
          <w:color w:val="000000"/>
        </w:rPr>
        <w:t>and</w:t>
      </w:r>
      <w:proofErr w:type="spellEnd"/>
      <w:r>
        <w:rPr>
          <w:rFonts w:ascii="Symbol" w:hAnsi="Symbol"/>
          <w:color w:val="000000"/>
        </w:rPr>
        <w:t xml:space="preserve"> q</w:t>
      </w:r>
      <w:r w:rsidRPr="00B03854">
        <w:rPr>
          <w:color w:val="000000"/>
          <w:vertAlign w:val="subscript"/>
        </w:rPr>
        <w:t>max</w:t>
      </w:r>
      <w:r>
        <w:rPr>
          <w:color w:val="000000"/>
        </w:rPr>
        <w:t xml:space="preserve"> should be set looking at the histograms, so that all angles in the histograms and then some are included in the brightness and hue displayed, and no angles are cut off. On the left below are PELICAN map and 2D histograms with good settings, on the right are map and histograms with bad setting.</w:t>
      </w:r>
    </w:p>
    <w:p w14:paraId="2B8C5FFE" w14:textId="77777777" w:rsidR="006F6F50" w:rsidRPr="00233184" w:rsidRDefault="005948DC" w:rsidP="006F6F50">
      <w:pPr>
        <w:rPr>
          <w:color w:val="000000"/>
        </w:rPr>
      </w:pPr>
      <w:r>
        <w:rPr>
          <w:noProof/>
        </w:rPr>
        <w:drawing>
          <wp:anchor distT="0" distB="0" distL="114300" distR="114300" simplePos="0" relativeHeight="251688960" behindDoc="0" locked="0" layoutInCell="1" allowOverlap="1" wp14:anchorId="37E9210C" wp14:editId="514F7049">
            <wp:simplePos x="0" y="0"/>
            <wp:positionH relativeFrom="column">
              <wp:posOffset>635</wp:posOffset>
            </wp:positionH>
            <wp:positionV relativeFrom="paragraph">
              <wp:posOffset>175895</wp:posOffset>
            </wp:positionV>
            <wp:extent cx="2752725" cy="2195195"/>
            <wp:effectExtent l="0" t="0" r="0" b="0"/>
            <wp:wrapSquare wrapText="bothSides"/>
            <wp:docPr id="1522565202"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52725" cy="2195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4B66E5" w14:textId="77777777" w:rsidR="006F6F50" w:rsidRDefault="005948DC" w:rsidP="006F6F50">
      <w:r w:rsidRPr="00314281">
        <w:rPr>
          <w:noProof/>
        </w:rPr>
        <w:drawing>
          <wp:inline distT="0" distB="0" distL="0" distR="0" wp14:anchorId="37CD0132" wp14:editId="7E8AAC30">
            <wp:extent cx="2757805" cy="2195830"/>
            <wp:effectExtent l="0" t="0" r="0" b="0"/>
            <wp:docPr id="511"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57805" cy="2195830"/>
                    </a:xfrm>
                    <a:prstGeom prst="rect">
                      <a:avLst/>
                    </a:prstGeom>
                    <a:noFill/>
                    <a:ln>
                      <a:noFill/>
                    </a:ln>
                  </pic:spPr>
                </pic:pic>
              </a:graphicData>
            </a:graphic>
          </wp:inline>
        </w:drawing>
      </w:r>
    </w:p>
    <w:p w14:paraId="3EB73C54" w14:textId="77777777" w:rsidR="006F6F50" w:rsidRDefault="006F6F50" w:rsidP="006F6F50"/>
    <w:p w14:paraId="169233E4" w14:textId="77777777" w:rsidR="006F6F50" w:rsidRDefault="006F6F50" w:rsidP="006F6F50"/>
    <w:p w14:paraId="01DD6F59" w14:textId="77777777" w:rsidR="006F6F50" w:rsidRDefault="006F6F50" w:rsidP="006F6F50">
      <w:r>
        <w:t xml:space="preserve">To change display parameters quickly, check the box near </w:t>
      </w:r>
      <w:proofErr w:type="spellStart"/>
      <w:r w:rsidRPr="00233184">
        <w:rPr>
          <w:color w:val="FFFFFF"/>
          <w:bdr w:val="single" w:sz="4" w:space="0" w:color="auto"/>
        </w:rPr>
        <w:t>k</w:t>
      </w:r>
      <w:r>
        <w:rPr>
          <w:bdr w:val="single" w:sz="4" w:space="0" w:color="auto"/>
        </w:rPr>
        <w:t>pause</w:t>
      </w:r>
      <w:proofErr w:type="spellEnd"/>
      <w:r>
        <w:rPr>
          <w:bdr w:val="single" w:sz="4" w:space="0" w:color="auto"/>
        </w:rPr>
        <w:t xml:space="preserve">  </w:t>
      </w:r>
      <w:r>
        <w:t>, change all parameters as you wish, then uncheck pause, and let Igor re-display the PELICAN maps and its histograms with the new display parameters.</w:t>
      </w:r>
    </w:p>
    <w:p w14:paraId="270561AE" w14:textId="77777777" w:rsidR="006F6F50" w:rsidRDefault="006F6F50" w:rsidP="006F6F50"/>
    <w:p w14:paraId="14811A78" w14:textId="0A779BD2" w:rsidR="006F6F50" w:rsidRDefault="006F6F50" w:rsidP="006F6F50">
      <w:r>
        <w:t xml:space="preserve">One key command is to </w:t>
      </w:r>
      <w:proofErr w:type="spellStart"/>
      <w:r w:rsidRPr="00233184">
        <w:rPr>
          <w:color w:val="FFFFFF"/>
          <w:bdr w:val="single" w:sz="4" w:space="0" w:color="auto"/>
        </w:rPr>
        <w:t>k</w:t>
      </w:r>
      <w:r>
        <w:rPr>
          <w:bdr w:val="single" w:sz="4" w:space="0" w:color="auto"/>
        </w:rPr>
        <w:t>swap</w:t>
      </w:r>
      <w:proofErr w:type="spellEnd"/>
      <w:r>
        <w:rPr>
          <w:bdr w:val="single" w:sz="4" w:space="0" w:color="auto"/>
        </w:rPr>
        <w:t xml:space="preserve">  </w:t>
      </w:r>
      <w:r w:rsidRPr="00B03854">
        <w:rPr>
          <w:rFonts w:ascii="Symbol" w:hAnsi="Symbol"/>
          <w:color w:val="000000"/>
        </w:rPr>
        <w:t>F</w:t>
      </w:r>
      <w:r>
        <w:rPr>
          <w:color w:val="000000"/>
        </w:rPr>
        <w:t xml:space="preserve"> and </w:t>
      </w:r>
      <w:r>
        <w:rPr>
          <w:rFonts w:ascii="Symbol" w:hAnsi="Symbol"/>
          <w:color w:val="000000"/>
        </w:rPr>
        <w:t xml:space="preserve">q, </w:t>
      </w:r>
      <w:r>
        <w:rPr>
          <w:color w:val="000000"/>
        </w:rPr>
        <w:t xml:space="preserve">that is, swap which polar coordinate is displayed as hue and which as brightness in PELICAN maps. For </w:t>
      </w:r>
      <w:proofErr w:type="gramStart"/>
      <w:r>
        <w:rPr>
          <w:color w:val="000000"/>
        </w:rPr>
        <w:t>example</w:t>
      </w:r>
      <w:proofErr w:type="gramEnd"/>
      <w:r>
        <w:rPr>
          <w:color w:val="000000"/>
        </w:rPr>
        <w:t xml:space="preserve"> enamel rods and interrod look a lot better if one chooses to swap, that is, display </w:t>
      </w:r>
      <w:r w:rsidRPr="00B03854">
        <w:rPr>
          <w:rFonts w:ascii="Symbol" w:hAnsi="Symbol"/>
          <w:color w:val="000000"/>
        </w:rPr>
        <w:t>F</w:t>
      </w:r>
      <w:r>
        <w:rPr>
          <w:color w:val="000000"/>
        </w:rPr>
        <w:t xml:space="preserve"> aa brightness and </w:t>
      </w:r>
      <w:r>
        <w:rPr>
          <w:rFonts w:ascii="Symbol" w:hAnsi="Symbol"/>
          <w:color w:val="000000"/>
        </w:rPr>
        <w:t xml:space="preserve">q </w:t>
      </w:r>
      <w:r>
        <w:rPr>
          <w:color w:val="000000"/>
        </w:rPr>
        <w:t>as hue.</w:t>
      </w:r>
      <w:r>
        <w:t xml:space="preserve"> </w:t>
      </w:r>
    </w:p>
    <w:p w14:paraId="37E1384C" w14:textId="77777777" w:rsidR="006F6F50" w:rsidRDefault="006F6F50" w:rsidP="006F6F50"/>
    <w:p w14:paraId="492208DB" w14:textId="77777777" w:rsidR="00A86DB6" w:rsidRPr="00A356DD" w:rsidRDefault="00A86DB6" w:rsidP="00A86DB6">
      <w:pPr>
        <w:rPr>
          <w:b/>
          <w:bCs/>
          <w:color w:val="00B050"/>
        </w:rPr>
      </w:pPr>
    </w:p>
    <w:p w14:paraId="1C94CC76" w14:textId="60E69EC0" w:rsidR="00A86DB6" w:rsidRDefault="00A86DB6" w:rsidP="00A86DB6">
      <w:pPr>
        <w:rPr>
          <w:color w:val="000000"/>
        </w:rPr>
      </w:pPr>
      <w:proofErr w:type="spellStart"/>
      <w:r>
        <w:rPr>
          <w:b/>
          <w:bCs/>
          <w:color w:val="47D459"/>
        </w:rPr>
        <w:t>cmd</w:t>
      </w:r>
      <w:proofErr w:type="spellEnd"/>
      <w:r>
        <w:rPr>
          <w:b/>
          <w:bCs/>
          <w:color w:val="47D459"/>
        </w:rPr>
        <w:t xml:space="preserve"> </w:t>
      </w:r>
      <w:r>
        <w:rPr>
          <w:b/>
          <w:bCs/>
          <w:color w:val="47D459"/>
        </w:rPr>
        <w:t>F</w:t>
      </w:r>
      <w:r>
        <w:rPr>
          <w:b/>
          <w:bCs/>
          <w:color w:val="000000"/>
        </w:rPr>
        <w:t xml:space="preserve"> </w:t>
      </w:r>
      <w:r>
        <w:rPr>
          <w:color w:val="000000"/>
        </w:rPr>
        <w:t>: to calculate the</w:t>
      </w:r>
      <w:r w:rsidR="00DD7074">
        <w:rPr>
          <w:color w:val="000000"/>
        </w:rPr>
        <w:t xml:space="preserve"> maximum</w:t>
      </w:r>
      <w:r>
        <w:rPr>
          <w:color w:val="000000"/>
        </w:rPr>
        <w:t xml:space="preserve"> angular distances </w:t>
      </w:r>
      <w:r>
        <w:rPr>
          <w:rFonts w:ascii="Symbol" w:hAnsi="Symbol"/>
          <w:color w:val="000000"/>
        </w:rPr>
        <w:t>g</w:t>
      </w:r>
      <w:r>
        <w:rPr>
          <w:color w:val="000000"/>
        </w:rPr>
        <w:t xml:space="preserve"> (gamma) between each pixel and its 8 neighbors. </w:t>
      </w:r>
    </w:p>
    <w:p w14:paraId="7A9ADF8C" w14:textId="640F3263" w:rsidR="00A86DB6" w:rsidRDefault="00A86DB6" w:rsidP="00A86DB6">
      <w:pPr>
        <w:rPr>
          <w:color w:val="000000"/>
        </w:rPr>
      </w:pPr>
      <w:proofErr w:type="spellStart"/>
      <w:r>
        <w:rPr>
          <w:b/>
          <w:bCs/>
          <w:color w:val="47D459"/>
        </w:rPr>
        <w:t>cmd</w:t>
      </w:r>
      <w:proofErr w:type="spellEnd"/>
      <w:r>
        <w:rPr>
          <w:b/>
          <w:bCs/>
          <w:color w:val="47D459"/>
        </w:rPr>
        <w:t xml:space="preserve"> G</w:t>
      </w:r>
      <w:r>
        <w:rPr>
          <w:b/>
          <w:bCs/>
          <w:color w:val="000000"/>
        </w:rPr>
        <w:t xml:space="preserve"> </w:t>
      </w:r>
      <w:r>
        <w:rPr>
          <w:color w:val="000000"/>
        </w:rPr>
        <w:t xml:space="preserve">: </w:t>
      </w:r>
      <w:r>
        <w:rPr>
          <w:color w:val="000000"/>
        </w:rPr>
        <w:t xml:space="preserve">the same but with a user-defined mask that </w:t>
      </w:r>
      <w:r w:rsidR="002B2D7D">
        <w:rPr>
          <w:color w:val="000000"/>
        </w:rPr>
        <w:t>must be</w:t>
      </w:r>
      <w:r>
        <w:rPr>
          <w:color w:val="000000"/>
        </w:rPr>
        <w:t xml:space="preserve"> loaded </w:t>
      </w:r>
      <w:r>
        <w:rPr>
          <w:color w:val="000000"/>
        </w:rPr>
        <w:t xml:space="preserve">. </w:t>
      </w:r>
    </w:p>
    <w:p w14:paraId="3EE8FB5C" w14:textId="77777777" w:rsidR="00A86DB6" w:rsidRDefault="00A86DB6" w:rsidP="00A86DB6">
      <w:pPr>
        <w:rPr>
          <w:color w:val="000000"/>
        </w:rPr>
      </w:pPr>
    </w:p>
    <w:p w14:paraId="39BA926D" w14:textId="13749593" w:rsidR="00A86DB6" w:rsidRDefault="00A86DB6" w:rsidP="00A86DB6">
      <w:pPr>
        <w:rPr>
          <w:color w:val="000000"/>
        </w:rPr>
      </w:pPr>
      <w:r>
        <w:rPr>
          <w:color w:val="000000"/>
        </w:rPr>
        <w:t xml:space="preserve">The macro calculates the maximum of 8 gammas. Plots the histogram for 1 million pixels, then fits the maximum (the fit is displayed in red over the blue histogram) and </w:t>
      </w:r>
      <w:r w:rsidRPr="005A4BB4">
        <w:rPr>
          <w:color w:val="000000"/>
        </w:rPr>
        <w:t xml:space="preserve">automatically measures </w:t>
      </w:r>
      <w:r>
        <w:rPr>
          <w:color w:val="000000"/>
        </w:rPr>
        <w:t xml:space="preserve">the position of the maximum (mode, at 100% of the fit height), the width at 505 of the height and the footprint at </w:t>
      </w:r>
      <w:r w:rsidRPr="005A4BB4">
        <w:rPr>
          <w:color w:val="000000"/>
        </w:rPr>
        <w:t xml:space="preserve">10% of </w:t>
      </w:r>
      <w:r>
        <w:rPr>
          <w:color w:val="000000"/>
        </w:rPr>
        <w:t>the height</w:t>
      </w:r>
      <w:r w:rsidRPr="005A4BB4">
        <w:rPr>
          <w:color w:val="000000"/>
        </w:rPr>
        <w:t>.</w:t>
      </w:r>
      <w:r>
        <w:rPr>
          <w:color w:val="000000"/>
        </w:rPr>
        <w:t xml:space="preserve"> You can select a used-defined mask. The software defaults to the latest used “none” for no mask, or user defined mask, and asks for which file.</w:t>
      </w:r>
    </w:p>
    <w:p w14:paraId="321ACC72" w14:textId="77777777" w:rsidR="00A86DB6" w:rsidRDefault="00A86DB6" w:rsidP="006F6F50"/>
    <w:p w14:paraId="45AB3562" w14:textId="77777777" w:rsidR="00A86DB6" w:rsidRDefault="00A86DB6" w:rsidP="006F6F50"/>
    <w:p w14:paraId="7AB4081C" w14:textId="77777777" w:rsidR="006F6F50" w:rsidRDefault="006F6F50" w:rsidP="006F6F50">
      <w:pPr>
        <w:rPr>
          <w:rStyle w:val="Hyperlink"/>
        </w:rPr>
      </w:pPr>
      <w:hyperlink w:anchor="top" w:history="1">
        <w:r w:rsidRPr="009B794D">
          <w:rPr>
            <w:rStyle w:val="Hyperlink"/>
          </w:rPr>
          <w:t>back to top</w:t>
        </w:r>
      </w:hyperlink>
    </w:p>
    <w:p w14:paraId="50B2A884" w14:textId="77777777" w:rsidR="006F6F50" w:rsidRDefault="006F6F50" w:rsidP="00480B0D">
      <w:pPr>
        <w:pStyle w:val="Heading1"/>
        <w:rPr>
          <w:highlight w:val="yellow"/>
        </w:rPr>
      </w:pPr>
    </w:p>
    <w:p w14:paraId="055D9E04" w14:textId="21231DC9" w:rsidR="00B66EB3" w:rsidRDefault="00FB450D" w:rsidP="00480B0D">
      <w:pPr>
        <w:pStyle w:val="Heading1"/>
      </w:pPr>
      <w:bookmarkStart w:id="48" w:name="_Toc210939278"/>
      <w:r>
        <w:rPr>
          <w:highlight w:val="yellow"/>
        </w:rPr>
        <w:lastRenderedPageBreak/>
        <w:t>L</w:t>
      </w:r>
      <w:r w:rsidR="00B66EB3" w:rsidRPr="00300E12">
        <w:rPr>
          <w:highlight w:val="yellow"/>
        </w:rPr>
        <w:t xml:space="preserve">. </w:t>
      </w:r>
      <w:r w:rsidR="00CD2310">
        <w:rPr>
          <w:highlight w:val="yellow"/>
        </w:rPr>
        <w:t>PIC Mapping</w:t>
      </w:r>
      <w:bookmarkEnd w:id="48"/>
    </w:p>
    <w:bookmarkEnd w:id="46"/>
    <w:p w14:paraId="7383BA0B" w14:textId="77777777" w:rsidR="00B66EB3" w:rsidRDefault="00B66EB3" w:rsidP="00B66EB3"/>
    <w:p w14:paraId="1F8539D9" w14:textId="6C19632C" w:rsidR="00B44F6A" w:rsidRDefault="00FB450D" w:rsidP="00810FA3">
      <w:pPr>
        <w:pStyle w:val="Heading2"/>
      </w:pPr>
      <w:bookmarkStart w:id="49" w:name="_Toc210939279"/>
      <w:bookmarkStart w:id="50" w:name="J1"/>
      <w:r>
        <w:rPr>
          <w:highlight w:val="yellow"/>
        </w:rPr>
        <w:t>L</w:t>
      </w:r>
      <w:r w:rsidR="008432FE">
        <w:rPr>
          <w:highlight w:val="yellow"/>
        </w:rPr>
        <w:t xml:space="preserve">1. </w:t>
      </w:r>
      <w:r w:rsidR="00B44F6A" w:rsidRPr="00CB4282">
        <w:rPr>
          <w:highlight w:val="yellow"/>
        </w:rPr>
        <w:t>Shortcuts for Pupa and other impatient users</w:t>
      </w:r>
      <w:bookmarkEnd w:id="49"/>
    </w:p>
    <w:bookmarkEnd w:id="50"/>
    <w:p w14:paraId="55090B6E" w14:textId="77777777" w:rsidR="00E352D8" w:rsidRDefault="00E352D8" w:rsidP="007718E2">
      <w:pPr>
        <w:numPr>
          <w:ilvl w:val="0"/>
          <w:numId w:val="37"/>
        </w:numPr>
      </w:pPr>
      <w:r>
        <w:t>Start Igor</w:t>
      </w:r>
    </w:p>
    <w:p w14:paraId="57084D62" w14:textId="77777777" w:rsidR="00B44F6A" w:rsidRPr="00CD41FA" w:rsidRDefault="00710D3D" w:rsidP="007718E2">
      <w:pPr>
        <w:numPr>
          <w:ilvl w:val="0"/>
          <w:numId w:val="37"/>
        </w:numPr>
      </w:pPr>
      <w:r>
        <w:t xml:space="preserve">Polarization =&gt; </w:t>
      </w:r>
      <w:r w:rsidRPr="00CD41FA">
        <w:t>Load Polarization Analysis Package</w:t>
      </w:r>
    </w:p>
    <w:p w14:paraId="748D7AF2" w14:textId="77777777" w:rsidR="00710D3D" w:rsidRPr="00F536D9" w:rsidRDefault="00710D3D" w:rsidP="007718E2">
      <w:pPr>
        <w:numPr>
          <w:ilvl w:val="0"/>
          <w:numId w:val="37"/>
        </w:numPr>
      </w:pPr>
      <w:r w:rsidRPr="00F536D9">
        <w:t>Load a data stack</w:t>
      </w:r>
      <w:r w:rsidR="00B37938">
        <w:t xml:space="preserve"> </w:t>
      </w:r>
      <w:r w:rsidR="00B37938" w:rsidRPr="001D5D3C">
        <w:t xml:space="preserve">(See </w:t>
      </w:r>
      <w:hyperlink w:anchor="B" w:history="1">
        <w:r w:rsidR="00B37938" w:rsidRPr="00590967">
          <w:rPr>
            <w:rStyle w:val="Hyperlink"/>
          </w:rPr>
          <w:t>Creating a Stack</w:t>
        </w:r>
      </w:hyperlink>
      <w:r w:rsidR="00B37938" w:rsidRPr="001D5D3C">
        <w:t>)</w:t>
      </w:r>
    </w:p>
    <w:p w14:paraId="72B287A7" w14:textId="77777777" w:rsidR="00710D3D" w:rsidRPr="00AA648B" w:rsidRDefault="00710D3D" w:rsidP="007718E2">
      <w:pPr>
        <w:numPr>
          <w:ilvl w:val="0"/>
          <w:numId w:val="37"/>
        </w:numPr>
      </w:pPr>
      <w:r w:rsidRPr="00AA648B">
        <w:t xml:space="preserve">Polarization =&gt; </w:t>
      </w:r>
      <w:r w:rsidR="00F40277" w:rsidRPr="00AA648B">
        <w:t>Display Polarization Panel</w:t>
      </w:r>
    </w:p>
    <w:p w14:paraId="460B0788" w14:textId="77777777" w:rsidR="00B44F6A" w:rsidRDefault="007C6546" w:rsidP="007718E2">
      <w:pPr>
        <w:pStyle w:val="LightGrid-Accent31"/>
        <w:numPr>
          <w:ilvl w:val="0"/>
          <w:numId w:val="37"/>
        </w:numPr>
        <w:spacing w:line="240" w:lineRule="auto"/>
        <w:rPr>
          <w:rFonts w:ascii="Times New Roman" w:hAnsi="Times New Roman"/>
          <w:sz w:val="24"/>
          <w:szCs w:val="24"/>
        </w:rPr>
      </w:pPr>
      <w:hyperlink w:anchor="PolarizationPanel" w:history="1">
        <w:r w:rsidRPr="00486C7A">
          <w:rPr>
            <w:rStyle w:val="Hyperlink"/>
            <w:rFonts w:ascii="Times New Roman" w:hAnsi="Times New Roman"/>
            <w:color w:val="FF0000"/>
            <w:sz w:val="24"/>
            <w:szCs w:val="24"/>
            <w:u w:val="none"/>
          </w:rPr>
          <w:t>Polarization Panel</w:t>
        </w:r>
      </w:hyperlink>
      <w:r w:rsidR="00B26B43" w:rsidRPr="00B26B43">
        <w:rPr>
          <w:rFonts w:ascii="Times New Roman" w:hAnsi="Times New Roman"/>
          <w:sz w:val="24"/>
          <w:szCs w:val="24"/>
        </w:rPr>
        <w:t xml:space="preserve"> =&gt; </w:t>
      </w:r>
      <w:r w:rsidR="00CD41FA" w:rsidRPr="00B26B43">
        <w:rPr>
          <w:rFonts w:ascii="Times New Roman" w:hAnsi="Times New Roman"/>
          <w:i/>
          <w:sz w:val="24"/>
          <w:szCs w:val="24"/>
        </w:rPr>
        <w:t xml:space="preserve">Load </w:t>
      </w:r>
      <w:proofErr w:type="spellStart"/>
      <w:r w:rsidR="00CD41FA" w:rsidRPr="00B26B43">
        <w:rPr>
          <w:rFonts w:ascii="Times New Roman" w:hAnsi="Times New Roman"/>
          <w:i/>
          <w:sz w:val="24"/>
          <w:szCs w:val="24"/>
        </w:rPr>
        <w:t>Ize</w:t>
      </w:r>
      <w:r w:rsidR="00337CA9" w:rsidRPr="00B26B43">
        <w:rPr>
          <w:rFonts w:ascii="Times New Roman" w:hAnsi="Times New Roman"/>
          <w:i/>
          <w:sz w:val="24"/>
          <w:szCs w:val="24"/>
        </w:rPr>
        <w:t>ro</w:t>
      </w:r>
      <w:proofErr w:type="spellEnd"/>
    </w:p>
    <w:p w14:paraId="302CBB9B" w14:textId="77777777" w:rsidR="00785C31" w:rsidRPr="00B26B43" w:rsidRDefault="00785C31" w:rsidP="007718E2">
      <w:pPr>
        <w:pStyle w:val="LightGrid-Accent31"/>
        <w:numPr>
          <w:ilvl w:val="1"/>
          <w:numId w:val="37"/>
        </w:numPr>
        <w:spacing w:line="240" w:lineRule="auto"/>
        <w:rPr>
          <w:rFonts w:ascii="Times New Roman" w:hAnsi="Times New Roman"/>
          <w:sz w:val="24"/>
          <w:szCs w:val="24"/>
        </w:rPr>
      </w:pPr>
      <w:r>
        <w:rPr>
          <w:rFonts w:ascii="Times New Roman" w:hAnsi="Times New Roman"/>
          <w:sz w:val="24"/>
          <w:szCs w:val="24"/>
        </w:rPr>
        <w:t xml:space="preserve">Select the data file containing the </w:t>
      </w:r>
      <w:proofErr w:type="spellStart"/>
      <w:r>
        <w:rPr>
          <w:rFonts w:ascii="Times New Roman" w:hAnsi="Times New Roman"/>
          <w:sz w:val="24"/>
          <w:szCs w:val="24"/>
        </w:rPr>
        <w:t>Izero</w:t>
      </w:r>
      <w:proofErr w:type="spellEnd"/>
    </w:p>
    <w:p w14:paraId="3F2602EC" w14:textId="77777777" w:rsidR="00F536D9" w:rsidRPr="00AA648B" w:rsidRDefault="007C6546" w:rsidP="007718E2">
      <w:pPr>
        <w:pStyle w:val="LightGrid-Accent31"/>
        <w:numPr>
          <w:ilvl w:val="0"/>
          <w:numId w:val="37"/>
        </w:numPr>
        <w:spacing w:line="240" w:lineRule="auto"/>
        <w:rPr>
          <w:rFonts w:ascii="Times New Roman" w:hAnsi="Times New Roman"/>
          <w:sz w:val="24"/>
          <w:szCs w:val="24"/>
        </w:rPr>
      </w:pPr>
      <w:hyperlink w:anchor="PolarizationPanel" w:history="1">
        <w:r w:rsidRPr="00486C7A">
          <w:rPr>
            <w:rStyle w:val="Hyperlink"/>
            <w:rFonts w:ascii="Times New Roman" w:hAnsi="Times New Roman"/>
            <w:color w:val="FF0000"/>
            <w:sz w:val="24"/>
            <w:szCs w:val="24"/>
            <w:u w:val="none"/>
          </w:rPr>
          <w:t>Polarization Panel</w:t>
        </w:r>
      </w:hyperlink>
      <w:r w:rsidR="001E4766" w:rsidRPr="00B26B43">
        <w:rPr>
          <w:rFonts w:ascii="Times New Roman" w:hAnsi="Times New Roman"/>
          <w:sz w:val="24"/>
          <w:szCs w:val="24"/>
        </w:rPr>
        <w:t xml:space="preserve"> =&gt; </w:t>
      </w:r>
      <w:r w:rsidR="00F536D9" w:rsidRPr="00337CA9">
        <w:rPr>
          <w:rFonts w:ascii="Times New Roman" w:hAnsi="Times New Roman"/>
          <w:i/>
          <w:sz w:val="24"/>
          <w:szCs w:val="24"/>
        </w:rPr>
        <w:t xml:space="preserve">Norm to </w:t>
      </w:r>
      <w:proofErr w:type="spellStart"/>
      <w:r w:rsidR="00F536D9" w:rsidRPr="00337CA9">
        <w:rPr>
          <w:rFonts w:ascii="Times New Roman" w:hAnsi="Times New Roman"/>
          <w:i/>
          <w:sz w:val="24"/>
          <w:szCs w:val="24"/>
        </w:rPr>
        <w:t>Ize</w:t>
      </w:r>
      <w:r w:rsidR="00337CA9">
        <w:rPr>
          <w:rFonts w:ascii="Times New Roman" w:hAnsi="Times New Roman"/>
          <w:i/>
          <w:sz w:val="24"/>
          <w:szCs w:val="24"/>
        </w:rPr>
        <w:t>ro</w:t>
      </w:r>
      <w:proofErr w:type="spellEnd"/>
    </w:p>
    <w:p w14:paraId="304AFADE" w14:textId="5FAB4A6A" w:rsidR="00F536D9" w:rsidRPr="00B26B43" w:rsidRDefault="00300954" w:rsidP="007718E2">
      <w:pPr>
        <w:pStyle w:val="LightGrid-Accent31"/>
        <w:numPr>
          <w:ilvl w:val="0"/>
          <w:numId w:val="37"/>
        </w:numPr>
        <w:spacing w:line="240" w:lineRule="auto"/>
        <w:rPr>
          <w:rFonts w:ascii="Times New Roman" w:hAnsi="Times New Roman"/>
          <w:sz w:val="24"/>
          <w:szCs w:val="24"/>
        </w:rPr>
      </w:pPr>
      <w:hyperlink w:anchor="StackBrowser" w:history="1">
        <w:r w:rsidRPr="000C5B88">
          <w:rPr>
            <w:rStyle w:val="Hyperlink"/>
            <w:rFonts w:ascii="Times New Roman" w:hAnsi="Times New Roman"/>
            <w:color w:val="984806"/>
            <w:sz w:val="24"/>
            <w:szCs w:val="24"/>
            <w:u w:val="none"/>
          </w:rPr>
          <w:t>Stack Browser</w:t>
        </w:r>
      </w:hyperlink>
      <w:r w:rsidR="00B26B43" w:rsidRPr="00B26B43">
        <w:rPr>
          <w:rFonts w:ascii="Times New Roman" w:hAnsi="Times New Roman"/>
          <w:sz w:val="24"/>
          <w:szCs w:val="24"/>
        </w:rPr>
        <w:t xml:space="preserve"> =&gt; </w:t>
      </w:r>
      <w:r w:rsidR="00B26B43">
        <w:rPr>
          <w:rFonts w:ascii="Times New Roman" w:hAnsi="Times New Roman"/>
          <w:sz w:val="24"/>
          <w:szCs w:val="24"/>
        </w:rPr>
        <w:t>s</w:t>
      </w:r>
      <w:r w:rsidR="00337CA9" w:rsidRPr="00B26B43">
        <w:rPr>
          <w:rFonts w:ascii="Times New Roman" w:hAnsi="Times New Roman"/>
          <w:sz w:val="24"/>
          <w:szCs w:val="24"/>
        </w:rPr>
        <w:t>elect</w:t>
      </w:r>
      <w:r w:rsidR="00B26B43">
        <w:rPr>
          <w:rFonts w:ascii="Times New Roman" w:hAnsi="Times New Roman"/>
          <w:sz w:val="24"/>
          <w:szCs w:val="24"/>
        </w:rPr>
        <w:t xml:space="preserve"> an</w:t>
      </w:r>
      <w:r w:rsidR="00F536D9" w:rsidRPr="00B26B43">
        <w:rPr>
          <w:rFonts w:ascii="Times New Roman" w:hAnsi="Times New Roman"/>
          <w:sz w:val="24"/>
          <w:szCs w:val="24"/>
        </w:rPr>
        <w:t xml:space="preserve"> ROI</w:t>
      </w:r>
      <w:r w:rsidR="00CD2310">
        <w:rPr>
          <w:rFonts w:ascii="Times New Roman" w:hAnsi="Times New Roman"/>
          <w:sz w:val="24"/>
          <w:szCs w:val="24"/>
        </w:rPr>
        <w:t xml:space="preserve"> or the entire image if no ROI is selected</w:t>
      </w:r>
    </w:p>
    <w:p w14:paraId="4786D60A" w14:textId="77777777" w:rsidR="00F536D9" w:rsidRPr="00B26B43" w:rsidRDefault="007C6546" w:rsidP="007718E2">
      <w:pPr>
        <w:pStyle w:val="LightGrid-Accent31"/>
        <w:numPr>
          <w:ilvl w:val="0"/>
          <w:numId w:val="37"/>
        </w:numPr>
        <w:spacing w:line="240" w:lineRule="auto"/>
        <w:rPr>
          <w:rFonts w:ascii="Times New Roman" w:hAnsi="Times New Roman"/>
          <w:sz w:val="24"/>
          <w:szCs w:val="24"/>
        </w:rPr>
      </w:pPr>
      <w:hyperlink w:anchor="PolarizationPanel" w:history="1">
        <w:r w:rsidRPr="00486C7A">
          <w:rPr>
            <w:rStyle w:val="Hyperlink"/>
            <w:rFonts w:ascii="Times New Roman" w:hAnsi="Times New Roman"/>
            <w:color w:val="FF0000"/>
            <w:sz w:val="24"/>
            <w:szCs w:val="24"/>
            <w:u w:val="none"/>
          </w:rPr>
          <w:t>Polarization Panel</w:t>
        </w:r>
      </w:hyperlink>
      <w:r w:rsidR="00B26B43">
        <w:rPr>
          <w:rFonts w:ascii="Times New Roman" w:hAnsi="Times New Roman"/>
          <w:sz w:val="24"/>
          <w:szCs w:val="24"/>
        </w:rPr>
        <w:t xml:space="preserve"> =</w:t>
      </w:r>
      <w:r w:rsidR="00B26B43" w:rsidRPr="00B26B43">
        <w:rPr>
          <w:rFonts w:ascii="Times New Roman" w:hAnsi="Times New Roman"/>
          <w:sz w:val="24"/>
          <w:szCs w:val="24"/>
        </w:rPr>
        <w:t xml:space="preserve">&gt; </w:t>
      </w:r>
      <w:r w:rsidR="00AA648B" w:rsidRPr="00B26B43">
        <w:rPr>
          <w:rFonts w:ascii="Times New Roman" w:hAnsi="Times New Roman"/>
          <w:i/>
          <w:sz w:val="24"/>
          <w:szCs w:val="24"/>
        </w:rPr>
        <w:t>Analyze ROI</w:t>
      </w:r>
    </w:p>
    <w:p w14:paraId="1ACE0ABD" w14:textId="77777777" w:rsidR="00AA648B" w:rsidRDefault="00CB4282" w:rsidP="007718E2">
      <w:pPr>
        <w:pStyle w:val="LightGrid-Accent31"/>
        <w:numPr>
          <w:ilvl w:val="0"/>
          <w:numId w:val="37"/>
        </w:numPr>
        <w:spacing w:line="240" w:lineRule="auto"/>
        <w:rPr>
          <w:rFonts w:ascii="Times New Roman" w:hAnsi="Times New Roman"/>
          <w:sz w:val="24"/>
          <w:szCs w:val="24"/>
        </w:rPr>
      </w:pPr>
      <w:r>
        <w:rPr>
          <w:rFonts w:ascii="Times New Roman" w:hAnsi="Times New Roman"/>
          <w:sz w:val="24"/>
          <w:szCs w:val="24"/>
        </w:rPr>
        <w:t>Wait for analysis to finish</w:t>
      </w:r>
    </w:p>
    <w:p w14:paraId="3297F692" w14:textId="2C7C8B14" w:rsidR="001E4766" w:rsidRDefault="00CD2310" w:rsidP="007718E2">
      <w:pPr>
        <w:pStyle w:val="LightGrid-Accent31"/>
        <w:numPr>
          <w:ilvl w:val="0"/>
          <w:numId w:val="37"/>
        </w:numPr>
        <w:spacing w:line="240" w:lineRule="auto"/>
        <w:rPr>
          <w:rFonts w:ascii="Times New Roman" w:hAnsi="Times New Roman"/>
          <w:sz w:val="24"/>
          <w:szCs w:val="24"/>
        </w:rPr>
      </w:pPr>
      <w:r>
        <w:rPr>
          <w:rFonts w:ascii="Times New Roman" w:hAnsi="Times New Roman"/>
          <w:sz w:val="24"/>
          <w:szCs w:val="24"/>
        </w:rPr>
        <w:t>To obtain a color</w:t>
      </w:r>
      <w:r w:rsidR="001E4766">
        <w:rPr>
          <w:rFonts w:ascii="Times New Roman" w:hAnsi="Times New Roman"/>
          <w:sz w:val="24"/>
          <w:szCs w:val="24"/>
        </w:rPr>
        <w:t xml:space="preserve"> PIC-map</w:t>
      </w:r>
      <w:r>
        <w:rPr>
          <w:rFonts w:ascii="Times New Roman" w:hAnsi="Times New Roman"/>
          <w:sz w:val="24"/>
          <w:szCs w:val="24"/>
        </w:rPr>
        <w:t>:</w:t>
      </w:r>
    </w:p>
    <w:p w14:paraId="0ADB02A1" w14:textId="77777777" w:rsidR="001E4766" w:rsidRDefault="007C6546" w:rsidP="007718E2">
      <w:pPr>
        <w:pStyle w:val="LightGrid-Accent31"/>
        <w:numPr>
          <w:ilvl w:val="1"/>
          <w:numId w:val="37"/>
        </w:numPr>
        <w:spacing w:line="240" w:lineRule="auto"/>
        <w:rPr>
          <w:rFonts w:ascii="Times New Roman" w:hAnsi="Times New Roman"/>
          <w:sz w:val="24"/>
          <w:szCs w:val="24"/>
        </w:rPr>
      </w:pPr>
      <w:hyperlink w:anchor="PolarizationPanel" w:history="1">
        <w:r w:rsidRPr="00486C7A">
          <w:rPr>
            <w:rStyle w:val="Hyperlink"/>
            <w:rFonts w:ascii="Times New Roman" w:hAnsi="Times New Roman"/>
            <w:color w:val="FF0000"/>
            <w:sz w:val="24"/>
            <w:szCs w:val="24"/>
            <w:u w:val="none"/>
          </w:rPr>
          <w:t>Polarization Panel</w:t>
        </w:r>
      </w:hyperlink>
      <w:r w:rsidR="00FD1BB4" w:rsidRPr="00FD1BB4">
        <w:rPr>
          <w:rFonts w:ascii="Times New Roman" w:hAnsi="Times New Roman"/>
          <w:sz w:val="24"/>
          <w:szCs w:val="24"/>
        </w:rPr>
        <w:t xml:space="preserve"> =&gt; </w:t>
      </w:r>
      <w:r w:rsidR="00FD1BB4" w:rsidRPr="00FD1BB4">
        <w:rPr>
          <w:rFonts w:ascii="Times New Roman" w:hAnsi="Times New Roman"/>
          <w:i/>
          <w:sz w:val="24"/>
          <w:szCs w:val="24"/>
        </w:rPr>
        <w:t>Make RGB</w:t>
      </w:r>
    </w:p>
    <w:p w14:paraId="0F0087D3" w14:textId="5A1B4228" w:rsidR="001E3DD0" w:rsidRPr="00CD2310" w:rsidRDefault="00CD2310" w:rsidP="007718E2">
      <w:pPr>
        <w:pStyle w:val="LightGrid-Accent31"/>
        <w:numPr>
          <w:ilvl w:val="1"/>
          <w:numId w:val="37"/>
        </w:numPr>
        <w:spacing w:line="240" w:lineRule="auto"/>
        <w:rPr>
          <w:rFonts w:ascii="Times New Roman" w:hAnsi="Times New Roman"/>
          <w:iCs/>
          <w:sz w:val="24"/>
          <w:szCs w:val="24"/>
        </w:rPr>
      </w:pPr>
      <w:r>
        <w:rPr>
          <w:rFonts w:ascii="Times New Roman" w:hAnsi="Times New Roman"/>
          <w:sz w:val="24"/>
          <w:szCs w:val="24"/>
        </w:rPr>
        <w:t>Select desired</w:t>
      </w:r>
      <w:r w:rsidR="001E3DD0">
        <w:rPr>
          <w:rFonts w:ascii="Times New Roman" w:hAnsi="Times New Roman"/>
          <w:sz w:val="24"/>
          <w:szCs w:val="24"/>
        </w:rPr>
        <w:t xml:space="preserve"> </w:t>
      </w:r>
      <w:r w:rsidR="001E3DD0">
        <w:rPr>
          <w:rFonts w:ascii="Times New Roman" w:hAnsi="Times New Roman"/>
          <w:i/>
          <w:sz w:val="24"/>
          <w:szCs w:val="24"/>
        </w:rPr>
        <w:t>Max B</w:t>
      </w:r>
      <w:r>
        <w:rPr>
          <w:rFonts w:ascii="Times New Roman" w:hAnsi="Times New Roman"/>
          <w:i/>
          <w:sz w:val="24"/>
          <w:szCs w:val="24"/>
        </w:rPr>
        <w:t xml:space="preserve"> </w:t>
      </w:r>
      <w:r w:rsidRPr="00CD2310">
        <w:rPr>
          <w:rFonts w:ascii="Times New Roman" w:hAnsi="Times New Roman"/>
          <w:iCs/>
          <w:sz w:val="24"/>
          <w:szCs w:val="24"/>
        </w:rPr>
        <w:t xml:space="preserve">that </w:t>
      </w:r>
      <w:r>
        <w:rPr>
          <w:rFonts w:ascii="Times New Roman" w:hAnsi="Times New Roman"/>
          <w:iCs/>
          <w:sz w:val="24"/>
          <w:szCs w:val="24"/>
        </w:rPr>
        <w:t xml:space="preserve">brightens the image but </w:t>
      </w:r>
      <w:r w:rsidRPr="00CD2310">
        <w:rPr>
          <w:rFonts w:ascii="Times New Roman" w:hAnsi="Times New Roman"/>
          <w:iCs/>
          <w:sz w:val="24"/>
          <w:szCs w:val="24"/>
        </w:rPr>
        <w:t>prevents saturation</w:t>
      </w:r>
    </w:p>
    <w:p w14:paraId="71CE73C5" w14:textId="77777777" w:rsidR="005A07F1" w:rsidRDefault="005A07F1" w:rsidP="007718E2">
      <w:pPr>
        <w:pStyle w:val="LightGrid-Accent31"/>
        <w:numPr>
          <w:ilvl w:val="1"/>
          <w:numId w:val="37"/>
        </w:numPr>
        <w:spacing w:after="0" w:line="240" w:lineRule="auto"/>
        <w:rPr>
          <w:rFonts w:ascii="Times New Roman" w:hAnsi="Times New Roman"/>
          <w:sz w:val="24"/>
          <w:szCs w:val="24"/>
        </w:rPr>
      </w:pPr>
      <w:r>
        <w:rPr>
          <w:rFonts w:ascii="Times New Roman" w:hAnsi="Times New Roman"/>
          <w:sz w:val="24"/>
          <w:szCs w:val="24"/>
        </w:rPr>
        <w:t xml:space="preserve">Click </w:t>
      </w:r>
      <w:r>
        <w:rPr>
          <w:rFonts w:ascii="Times New Roman" w:hAnsi="Times New Roman"/>
          <w:i/>
          <w:sz w:val="24"/>
          <w:szCs w:val="24"/>
        </w:rPr>
        <w:t>Recreate</w:t>
      </w:r>
      <w:r w:rsidR="00E352D8">
        <w:rPr>
          <w:rFonts w:ascii="Times New Roman" w:hAnsi="Times New Roman"/>
          <w:sz w:val="24"/>
          <w:szCs w:val="24"/>
        </w:rPr>
        <w:t xml:space="preserve"> to show updates</w:t>
      </w:r>
    </w:p>
    <w:p w14:paraId="2A472F3C" w14:textId="103605CE" w:rsidR="00CD2310" w:rsidRPr="00CD2310" w:rsidRDefault="00CD2310" w:rsidP="00CD2310">
      <w:pPr>
        <w:pStyle w:val="LightGrid-Accent31"/>
        <w:numPr>
          <w:ilvl w:val="1"/>
          <w:numId w:val="37"/>
        </w:numPr>
        <w:spacing w:after="0" w:line="240" w:lineRule="auto"/>
        <w:rPr>
          <w:rFonts w:ascii="Times New Roman" w:hAnsi="Times New Roman"/>
          <w:sz w:val="24"/>
          <w:szCs w:val="24"/>
        </w:rPr>
      </w:pPr>
      <w:r>
        <w:rPr>
          <w:rFonts w:ascii="Times New Roman" w:hAnsi="Times New Roman"/>
          <w:sz w:val="24"/>
          <w:szCs w:val="24"/>
        </w:rPr>
        <w:t>Export</w:t>
      </w:r>
    </w:p>
    <w:p w14:paraId="183C48CD" w14:textId="77777777" w:rsidR="000D6BF9" w:rsidRPr="00FD1BB4" w:rsidRDefault="000D6BF9" w:rsidP="000D6BF9">
      <w:pPr>
        <w:pStyle w:val="LightGrid-Accent31"/>
        <w:spacing w:after="0"/>
        <w:ind w:left="0"/>
        <w:rPr>
          <w:rFonts w:ascii="Times New Roman" w:hAnsi="Times New Roman"/>
          <w:sz w:val="24"/>
          <w:szCs w:val="24"/>
        </w:rPr>
      </w:pPr>
    </w:p>
    <w:p w14:paraId="5BC19A17" w14:textId="53386816" w:rsidR="00B66EB3" w:rsidRPr="006979AF" w:rsidRDefault="00FB450D" w:rsidP="00810FA3">
      <w:pPr>
        <w:pStyle w:val="Heading2"/>
        <w:rPr>
          <w:rStyle w:val="GridTable1Light1"/>
          <w:b w:val="0"/>
        </w:rPr>
      </w:pPr>
      <w:bookmarkStart w:id="51" w:name="_Toc210939280"/>
      <w:bookmarkStart w:id="52" w:name="J2"/>
      <w:r>
        <w:rPr>
          <w:rStyle w:val="GridTable1Light1"/>
          <w:b w:val="0"/>
          <w:highlight w:val="yellow"/>
        </w:rPr>
        <w:t>L</w:t>
      </w:r>
      <w:r w:rsidR="00F712AF">
        <w:rPr>
          <w:rStyle w:val="GridTable1Light1"/>
          <w:b w:val="0"/>
          <w:highlight w:val="yellow"/>
        </w:rPr>
        <w:t>2</w:t>
      </w:r>
      <w:r w:rsidR="00B66EB3" w:rsidRPr="006979AF">
        <w:rPr>
          <w:rStyle w:val="GridTable1Light1"/>
          <w:b w:val="0"/>
          <w:highlight w:val="yellow"/>
        </w:rPr>
        <w:t xml:space="preserve">. </w:t>
      </w:r>
      <w:r w:rsidR="00B66EB3" w:rsidRPr="006979AF">
        <w:rPr>
          <w:highlight w:val="yellow"/>
        </w:rPr>
        <w:t>Getting Started</w:t>
      </w:r>
      <w:bookmarkEnd w:id="51"/>
    </w:p>
    <w:bookmarkEnd w:id="52"/>
    <w:p w14:paraId="2D415859" w14:textId="77777777" w:rsidR="00B66EB3" w:rsidRPr="001D5D3C" w:rsidRDefault="00B66EB3" w:rsidP="007718E2">
      <w:pPr>
        <w:pStyle w:val="LightGrid-Accent31"/>
        <w:numPr>
          <w:ilvl w:val="0"/>
          <w:numId w:val="17"/>
        </w:numPr>
        <w:spacing w:line="259" w:lineRule="auto"/>
        <w:ind w:left="360"/>
        <w:rPr>
          <w:rFonts w:ascii="Times New Roman" w:hAnsi="Times New Roman"/>
          <w:sz w:val="24"/>
          <w:szCs w:val="24"/>
        </w:rPr>
      </w:pPr>
      <w:r w:rsidRPr="001D5D3C">
        <w:rPr>
          <w:rFonts w:ascii="Times New Roman" w:hAnsi="Times New Roman"/>
          <w:sz w:val="24"/>
          <w:szCs w:val="24"/>
        </w:rPr>
        <w:t>Load the Polarization package in Igor to begin using the Polarization and Spectra macros</w:t>
      </w:r>
    </w:p>
    <w:p w14:paraId="3EE708B4" w14:textId="77777777" w:rsidR="00B66EB3" w:rsidRPr="001D5D3C" w:rsidRDefault="00B66EB3" w:rsidP="007718E2">
      <w:pPr>
        <w:pStyle w:val="LightGrid-Accent31"/>
        <w:numPr>
          <w:ilvl w:val="1"/>
          <w:numId w:val="17"/>
        </w:numPr>
        <w:spacing w:line="259" w:lineRule="auto"/>
        <w:ind w:left="720"/>
        <w:rPr>
          <w:rFonts w:ascii="Times New Roman" w:hAnsi="Times New Roman"/>
          <w:sz w:val="24"/>
          <w:szCs w:val="24"/>
        </w:rPr>
      </w:pPr>
      <w:r w:rsidRPr="001D5D3C">
        <w:rPr>
          <w:rFonts w:ascii="Times New Roman" w:hAnsi="Times New Roman"/>
          <w:sz w:val="24"/>
          <w:szCs w:val="24"/>
        </w:rPr>
        <w:t>Click on the “Polarization” drop down at the top</w:t>
      </w:r>
    </w:p>
    <w:p w14:paraId="4045A7F9" w14:textId="77777777" w:rsidR="00B66EB3" w:rsidRPr="001D5D3C" w:rsidRDefault="00B66EB3" w:rsidP="007718E2">
      <w:pPr>
        <w:pStyle w:val="LightGrid-Accent31"/>
        <w:numPr>
          <w:ilvl w:val="1"/>
          <w:numId w:val="17"/>
        </w:numPr>
        <w:spacing w:line="259" w:lineRule="auto"/>
        <w:ind w:left="720"/>
        <w:rPr>
          <w:rFonts w:ascii="Times New Roman" w:hAnsi="Times New Roman"/>
          <w:sz w:val="24"/>
          <w:szCs w:val="24"/>
        </w:rPr>
      </w:pPr>
      <w:r w:rsidRPr="001D5D3C">
        <w:rPr>
          <w:rFonts w:ascii="Times New Roman" w:hAnsi="Times New Roman"/>
          <w:sz w:val="24"/>
          <w:szCs w:val="24"/>
        </w:rPr>
        <w:t>Select “Load Polarization Analysis Package”</w:t>
      </w:r>
    </w:p>
    <w:p w14:paraId="4B49D958" w14:textId="77777777" w:rsidR="00B66EB3" w:rsidRPr="001D5D3C" w:rsidRDefault="00B66EB3" w:rsidP="007718E2">
      <w:pPr>
        <w:pStyle w:val="LightGrid-Accent31"/>
        <w:numPr>
          <w:ilvl w:val="0"/>
          <w:numId w:val="17"/>
        </w:numPr>
        <w:spacing w:line="259" w:lineRule="auto"/>
        <w:ind w:left="360"/>
        <w:rPr>
          <w:rFonts w:ascii="Times New Roman" w:hAnsi="Times New Roman"/>
          <w:sz w:val="24"/>
          <w:szCs w:val="24"/>
        </w:rPr>
      </w:pPr>
      <w:r w:rsidRPr="001D5D3C">
        <w:rPr>
          <w:rFonts w:ascii="Times New Roman" w:hAnsi="Times New Roman"/>
          <w:sz w:val="24"/>
          <w:szCs w:val="24"/>
        </w:rPr>
        <w:t xml:space="preserve">Load a data stack (See </w:t>
      </w:r>
      <w:hyperlink w:anchor="B" w:history="1">
        <w:r w:rsidRPr="00590967">
          <w:rPr>
            <w:rStyle w:val="Hyperlink"/>
            <w:rFonts w:ascii="Times New Roman" w:hAnsi="Times New Roman"/>
            <w:sz w:val="24"/>
            <w:szCs w:val="24"/>
          </w:rPr>
          <w:t>Creating a Stack</w:t>
        </w:r>
      </w:hyperlink>
      <w:r w:rsidRPr="001D5D3C">
        <w:rPr>
          <w:rFonts w:ascii="Times New Roman" w:hAnsi="Times New Roman"/>
          <w:sz w:val="24"/>
          <w:szCs w:val="24"/>
        </w:rPr>
        <w:t>)</w:t>
      </w:r>
    </w:p>
    <w:p w14:paraId="6B23CF4C" w14:textId="77777777" w:rsidR="00B66EB3" w:rsidRPr="001D5D3C" w:rsidRDefault="00B66EB3" w:rsidP="007718E2">
      <w:pPr>
        <w:pStyle w:val="LightGrid-Accent31"/>
        <w:numPr>
          <w:ilvl w:val="1"/>
          <w:numId w:val="17"/>
        </w:numPr>
        <w:spacing w:line="259" w:lineRule="auto"/>
        <w:ind w:left="720"/>
        <w:rPr>
          <w:rFonts w:ascii="Times New Roman" w:hAnsi="Times New Roman"/>
          <w:sz w:val="24"/>
          <w:szCs w:val="24"/>
        </w:rPr>
      </w:pPr>
      <w:r w:rsidRPr="001D5D3C">
        <w:rPr>
          <w:rFonts w:ascii="Times New Roman" w:hAnsi="Times New Roman"/>
          <w:sz w:val="24"/>
          <w:szCs w:val="24"/>
        </w:rPr>
        <w:t>Load the *.</w:t>
      </w:r>
      <w:proofErr w:type="spellStart"/>
      <w:r w:rsidRPr="001D5D3C">
        <w:rPr>
          <w:rFonts w:ascii="Times New Roman" w:hAnsi="Times New Roman"/>
          <w:sz w:val="24"/>
          <w:szCs w:val="24"/>
        </w:rPr>
        <w:t>dat</w:t>
      </w:r>
      <w:proofErr w:type="spellEnd"/>
      <w:r w:rsidRPr="001D5D3C">
        <w:rPr>
          <w:rFonts w:ascii="Times New Roman" w:hAnsi="Times New Roman"/>
          <w:sz w:val="24"/>
          <w:szCs w:val="24"/>
        </w:rPr>
        <w:t xml:space="preserve"> file containing X-ray polarization angles in the “load energy axis” step</w:t>
      </w:r>
    </w:p>
    <w:p w14:paraId="57D477A4" w14:textId="77777777" w:rsidR="00B66EB3" w:rsidRPr="001D5D3C" w:rsidRDefault="00B66EB3" w:rsidP="007718E2">
      <w:pPr>
        <w:pStyle w:val="LightGrid-Accent31"/>
        <w:numPr>
          <w:ilvl w:val="1"/>
          <w:numId w:val="17"/>
        </w:numPr>
        <w:spacing w:line="259" w:lineRule="auto"/>
        <w:ind w:left="720"/>
        <w:rPr>
          <w:rFonts w:ascii="Times New Roman" w:hAnsi="Times New Roman"/>
          <w:sz w:val="24"/>
          <w:szCs w:val="24"/>
        </w:rPr>
      </w:pPr>
      <w:r w:rsidRPr="001D5D3C">
        <w:rPr>
          <w:rFonts w:ascii="Times New Roman" w:hAnsi="Times New Roman"/>
          <w:sz w:val="24"/>
          <w:szCs w:val="24"/>
        </w:rPr>
        <w:t xml:space="preserve">The x-axis in the </w:t>
      </w:r>
      <w:hyperlink w:anchor="StackBrowser" w:history="1">
        <w:r w:rsidR="00300954" w:rsidRPr="000C5B88">
          <w:rPr>
            <w:rStyle w:val="Hyperlink"/>
            <w:rFonts w:ascii="Times New Roman" w:hAnsi="Times New Roman"/>
            <w:color w:val="984806"/>
            <w:sz w:val="24"/>
            <w:szCs w:val="24"/>
            <w:u w:val="none"/>
          </w:rPr>
          <w:t>Stack Browser</w:t>
        </w:r>
      </w:hyperlink>
      <w:r w:rsidRPr="001D5D3C">
        <w:rPr>
          <w:rFonts w:ascii="Times New Roman" w:hAnsi="Times New Roman"/>
          <w:sz w:val="24"/>
          <w:szCs w:val="24"/>
        </w:rPr>
        <w:t xml:space="preserve"> should now display a curve distributed across the angles scanned when capturing data</w:t>
      </w:r>
    </w:p>
    <w:p w14:paraId="0CFEB11D" w14:textId="77777777" w:rsidR="00B66EB3" w:rsidRPr="001D5D3C" w:rsidRDefault="00B66EB3" w:rsidP="007718E2">
      <w:pPr>
        <w:pStyle w:val="LightGrid-Accent31"/>
        <w:numPr>
          <w:ilvl w:val="0"/>
          <w:numId w:val="17"/>
        </w:numPr>
        <w:spacing w:line="259" w:lineRule="auto"/>
        <w:ind w:left="360"/>
        <w:rPr>
          <w:rFonts w:ascii="Times New Roman" w:hAnsi="Times New Roman"/>
          <w:sz w:val="24"/>
          <w:szCs w:val="24"/>
        </w:rPr>
      </w:pPr>
      <w:r w:rsidRPr="001D5D3C">
        <w:rPr>
          <w:rFonts w:ascii="Times New Roman" w:hAnsi="Times New Roman"/>
          <w:sz w:val="24"/>
          <w:szCs w:val="24"/>
        </w:rPr>
        <w:t xml:space="preserve">Open the </w:t>
      </w:r>
      <w:hyperlink w:anchor="PolarizationPanel" w:history="1">
        <w:r w:rsidRPr="00486C7A">
          <w:rPr>
            <w:rStyle w:val="Hyperlink"/>
            <w:rFonts w:ascii="Times New Roman" w:hAnsi="Times New Roman"/>
            <w:color w:val="FF0000"/>
            <w:sz w:val="24"/>
            <w:szCs w:val="24"/>
            <w:u w:val="none"/>
          </w:rPr>
          <w:t>Polarization Panel</w:t>
        </w:r>
      </w:hyperlink>
    </w:p>
    <w:p w14:paraId="21DD538B" w14:textId="77777777" w:rsidR="00B66EB3" w:rsidRPr="001D5D3C" w:rsidRDefault="00B66EB3" w:rsidP="007718E2">
      <w:pPr>
        <w:pStyle w:val="LightGrid-Accent31"/>
        <w:numPr>
          <w:ilvl w:val="1"/>
          <w:numId w:val="17"/>
        </w:numPr>
        <w:spacing w:line="259" w:lineRule="auto"/>
        <w:ind w:left="720"/>
        <w:rPr>
          <w:rFonts w:ascii="Times New Roman" w:hAnsi="Times New Roman"/>
          <w:sz w:val="24"/>
          <w:szCs w:val="24"/>
        </w:rPr>
      </w:pPr>
      <w:r w:rsidRPr="001D5D3C">
        <w:rPr>
          <w:rFonts w:ascii="Times New Roman" w:hAnsi="Times New Roman"/>
          <w:sz w:val="24"/>
          <w:szCs w:val="24"/>
        </w:rPr>
        <w:t>Click on the “Polarization” drop down at the top</w:t>
      </w:r>
    </w:p>
    <w:p w14:paraId="42DAC334" w14:textId="77777777" w:rsidR="00B66EB3" w:rsidRPr="001D5D3C" w:rsidRDefault="00B66EB3" w:rsidP="007718E2">
      <w:pPr>
        <w:pStyle w:val="LightGrid-Accent31"/>
        <w:numPr>
          <w:ilvl w:val="1"/>
          <w:numId w:val="17"/>
        </w:numPr>
        <w:spacing w:line="259" w:lineRule="auto"/>
        <w:ind w:left="720"/>
        <w:rPr>
          <w:rFonts w:ascii="Times New Roman" w:hAnsi="Times New Roman"/>
          <w:sz w:val="24"/>
          <w:szCs w:val="24"/>
        </w:rPr>
      </w:pPr>
      <w:r w:rsidRPr="001D5D3C">
        <w:rPr>
          <w:rFonts w:ascii="Times New Roman" w:hAnsi="Times New Roman"/>
          <w:sz w:val="24"/>
          <w:szCs w:val="24"/>
        </w:rPr>
        <w:t>Select “</w:t>
      </w:r>
      <w:r w:rsidRPr="004B1CB0">
        <w:rPr>
          <w:rFonts w:ascii="Times New Roman" w:hAnsi="Times New Roman"/>
          <w:color w:val="FF0000"/>
          <w:sz w:val="24"/>
          <w:szCs w:val="24"/>
        </w:rPr>
        <w:t>Display</w:t>
      </w:r>
      <w:r w:rsidRPr="001D5D3C">
        <w:rPr>
          <w:rFonts w:ascii="Times New Roman" w:hAnsi="Times New Roman"/>
          <w:sz w:val="24"/>
          <w:szCs w:val="24"/>
        </w:rPr>
        <w:t xml:space="preserve"> </w:t>
      </w:r>
      <w:r w:rsidRPr="001D5D3C">
        <w:rPr>
          <w:rFonts w:ascii="Times New Roman" w:hAnsi="Times New Roman"/>
          <w:color w:val="FF0000"/>
          <w:sz w:val="24"/>
          <w:szCs w:val="24"/>
        </w:rPr>
        <w:t>Polarization Panel</w:t>
      </w:r>
      <w:r w:rsidRPr="001D5D3C">
        <w:rPr>
          <w:rFonts w:ascii="Times New Roman" w:hAnsi="Times New Roman"/>
          <w:sz w:val="24"/>
          <w:szCs w:val="24"/>
        </w:rPr>
        <w:t>”</w:t>
      </w:r>
    </w:p>
    <w:p w14:paraId="5D7F7536" w14:textId="77777777" w:rsidR="00B66EB3" w:rsidRPr="00454014" w:rsidRDefault="00B66EB3" w:rsidP="007718E2">
      <w:pPr>
        <w:pStyle w:val="LightGrid-Accent31"/>
        <w:numPr>
          <w:ilvl w:val="0"/>
          <w:numId w:val="17"/>
        </w:numPr>
        <w:spacing w:line="259" w:lineRule="auto"/>
        <w:ind w:left="360"/>
        <w:rPr>
          <w:rFonts w:ascii="Times New Roman" w:hAnsi="Times New Roman"/>
          <w:sz w:val="24"/>
          <w:szCs w:val="24"/>
        </w:rPr>
      </w:pPr>
      <w:r w:rsidRPr="001D5D3C">
        <w:rPr>
          <w:rFonts w:ascii="Times New Roman" w:hAnsi="Times New Roman"/>
          <w:sz w:val="24"/>
          <w:szCs w:val="24"/>
        </w:rPr>
        <w:t>Load</w:t>
      </w:r>
      <w:r w:rsidRPr="00454014">
        <w:rPr>
          <w:rFonts w:ascii="Times New Roman" w:hAnsi="Times New Roman"/>
          <w:sz w:val="24"/>
          <w:szCs w:val="24"/>
        </w:rPr>
        <w:t xml:space="preserve"> the </w:t>
      </w:r>
      <w:proofErr w:type="spellStart"/>
      <w:r w:rsidRPr="00454014">
        <w:rPr>
          <w:rFonts w:ascii="Times New Roman" w:hAnsi="Times New Roman"/>
          <w:sz w:val="24"/>
          <w:szCs w:val="24"/>
        </w:rPr>
        <w:t>I</w:t>
      </w:r>
      <w:r w:rsidR="00F40277">
        <w:rPr>
          <w:rFonts w:ascii="Times New Roman" w:hAnsi="Times New Roman"/>
          <w:sz w:val="24"/>
          <w:szCs w:val="24"/>
        </w:rPr>
        <w:t>zero</w:t>
      </w:r>
      <w:proofErr w:type="spellEnd"/>
      <w:r w:rsidRPr="00454014">
        <w:rPr>
          <w:rFonts w:ascii="Times New Roman" w:hAnsi="Times New Roman"/>
          <w:sz w:val="24"/>
          <w:szCs w:val="24"/>
        </w:rPr>
        <w:t xml:space="preserve"> spectrum</w:t>
      </w:r>
    </w:p>
    <w:p w14:paraId="7DC071DA" w14:textId="77777777" w:rsidR="00B66EB3" w:rsidRDefault="00B66EB3" w:rsidP="007718E2">
      <w:pPr>
        <w:pStyle w:val="LightGrid-Accent31"/>
        <w:numPr>
          <w:ilvl w:val="1"/>
          <w:numId w:val="17"/>
        </w:numPr>
        <w:spacing w:line="259" w:lineRule="auto"/>
        <w:ind w:left="720"/>
        <w:rPr>
          <w:rFonts w:ascii="Times New Roman" w:hAnsi="Times New Roman"/>
          <w:sz w:val="24"/>
          <w:szCs w:val="24"/>
        </w:rPr>
      </w:pPr>
      <w:r w:rsidRPr="00454014">
        <w:rPr>
          <w:rFonts w:ascii="Times New Roman" w:hAnsi="Times New Roman"/>
          <w:sz w:val="24"/>
          <w:szCs w:val="24"/>
        </w:rPr>
        <w:t xml:space="preserve">In the </w:t>
      </w:r>
      <w:hyperlink w:anchor="PolarizationPanel" w:history="1">
        <w:r w:rsidRPr="00486C7A">
          <w:rPr>
            <w:rStyle w:val="Hyperlink"/>
            <w:rFonts w:ascii="Times New Roman" w:hAnsi="Times New Roman"/>
            <w:color w:val="FF0000"/>
            <w:sz w:val="24"/>
            <w:szCs w:val="24"/>
            <w:u w:val="none"/>
          </w:rPr>
          <w:t xml:space="preserve">Polarization </w:t>
        </w:r>
        <w:r w:rsidR="00486C7A" w:rsidRPr="00486C7A">
          <w:rPr>
            <w:rStyle w:val="Hyperlink"/>
            <w:rFonts w:ascii="Times New Roman" w:hAnsi="Times New Roman"/>
            <w:color w:val="FF0000"/>
            <w:sz w:val="24"/>
            <w:szCs w:val="24"/>
            <w:u w:val="none"/>
          </w:rPr>
          <w:t>P</w:t>
        </w:r>
        <w:r w:rsidRPr="00486C7A">
          <w:rPr>
            <w:rStyle w:val="Hyperlink"/>
            <w:rFonts w:ascii="Times New Roman" w:hAnsi="Times New Roman"/>
            <w:color w:val="FF0000"/>
            <w:sz w:val="24"/>
            <w:szCs w:val="24"/>
            <w:u w:val="none"/>
          </w:rPr>
          <w:t>anel</w:t>
        </w:r>
      </w:hyperlink>
      <w:r w:rsidRPr="00454014">
        <w:rPr>
          <w:rFonts w:ascii="Times New Roman" w:hAnsi="Times New Roman"/>
          <w:sz w:val="24"/>
          <w:szCs w:val="24"/>
        </w:rPr>
        <w:t xml:space="preserve">, click </w:t>
      </w:r>
      <w:r w:rsidRPr="00454014">
        <w:rPr>
          <w:rFonts w:ascii="Times New Roman" w:hAnsi="Times New Roman"/>
          <w:i/>
          <w:sz w:val="24"/>
          <w:szCs w:val="24"/>
        </w:rPr>
        <w:t xml:space="preserve">Load </w:t>
      </w:r>
      <w:proofErr w:type="spellStart"/>
      <w:r w:rsidR="00F40277" w:rsidRPr="00454014">
        <w:rPr>
          <w:rFonts w:ascii="Times New Roman" w:hAnsi="Times New Roman"/>
          <w:i/>
          <w:sz w:val="24"/>
          <w:szCs w:val="24"/>
        </w:rPr>
        <w:t>I</w:t>
      </w:r>
      <w:r w:rsidR="00F40277">
        <w:rPr>
          <w:rFonts w:ascii="Times New Roman" w:hAnsi="Times New Roman"/>
          <w:i/>
          <w:sz w:val="24"/>
          <w:szCs w:val="24"/>
        </w:rPr>
        <w:t>zero</w:t>
      </w:r>
      <w:proofErr w:type="spellEnd"/>
      <w:r w:rsidRPr="00454014">
        <w:rPr>
          <w:rFonts w:ascii="Times New Roman" w:hAnsi="Times New Roman"/>
          <w:sz w:val="24"/>
          <w:szCs w:val="24"/>
        </w:rPr>
        <w:t>. Select the *.</w:t>
      </w:r>
      <w:proofErr w:type="spellStart"/>
      <w:r w:rsidRPr="00454014">
        <w:rPr>
          <w:rFonts w:ascii="Times New Roman" w:hAnsi="Times New Roman"/>
          <w:sz w:val="24"/>
          <w:szCs w:val="24"/>
        </w:rPr>
        <w:t>dat</w:t>
      </w:r>
      <w:proofErr w:type="spellEnd"/>
      <w:r w:rsidRPr="00454014">
        <w:rPr>
          <w:rFonts w:ascii="Times New Roman" w:hAnsi="Times New Roman"/>
          <w:sz w:val="24"/>
          <w:szCs w:val="24"/>
        </w:rPr>
        <w:t xml:space="preserve"> file containing the </w:t>
      </w:r>
      <w:proofErr w:type="spellStart"/>
      <w:r w:rsidRPr="00454014">
        <w:rPr>
          <w:rFonts w:ascii="Times New Roman" w:hAnsi="Times New Roman"/>
          <w:sz w:val="24"/>
          <w:szCs w:val="24"/>
        </w:rPr>
        <w:t>I</w:t>
      </w:r>
      <w:r w:rsidR="00F40277">
        <w:rPr>
          <w:rFonts w:ascii="Times New Roman" w:hAnsi="Times New Roman"/>
          <w:sz w:val="24"/>
          <w:szCs w:val="24"/>
        </w:rPr>
        <w:t>zero</w:t>
      </w:r>
      <w:proofErr w:type="spellEnd"/>
      <w:r w:rsidRPr="00454014">
        <w:rPr>
          <w:rFonts w:ascii="Times New Roman" w:hAnsi="Times New Roman"/>
          <w:sz w:val="24"/>
          <w:szCs w:val="24"/>
        </w:rPr>
        <w:t xml:space="preserve"> intensity data (</w:t>
      </w:r>
      <w:r w:rsidR="00772338" w:rsidRPr="00454014">
        <w:rPr>
          <w:rFonts w:ascii="Times New Roman" w:hAnsi="Times New Roman"/>
          <w:sz w:val="24"/>
          <w:szCs w:val="24"/>
        </w:rPr>
        <w:t xml:space="preserve">possibly </w:t>
      </w:r>
      <w:r w:rsidRPr="00454014">
        <w:rPr>
          <w:rFonts w:ascii="Times New Roman" w:hAnsi="Times New Roman"/>
          <w:sz w:val="24"/>
          <w:szCs w:val="24"/>
        </w:rPr>
        <w:t xml:space="preserve">the same file that contains the </w:t>
      </w:r>
      <w:r w:rsidR="00772338" w:rsidRPr="00454014">
        <w:rPr>
          <w:rFonts w:ascii="Times New Roman" w:hAnsi="Times New Roman"/>
          <w:sz w:val="24"/>
          <w:szCs w:val="24"/>
        </w:rPr>
        <w:t>“</w:t>
      </w:r>
      <w:r w:rsidRPr="00454014">
        <w:rPr>
          <w:rFonts w:ascii="Times New Roman" w:hAnsi="Times New Roman"/>
          <w:sz w:val="24"/>
          <w:szCs w:val="24"/>
        </w:rPr>
        <w:t>energy axis</w:t>
      </w:r>
      <w:r w:rsidR="00772338" w:rsidRPr="00454014">
        <w:rPr>
          <w:rFonts w:ascii="Times New Roman" w:hAnsi="Times New Roman"/>
          <w:sz w:val="24"/>
          <w:szCs w:val="24"/>
        </w:rPr>
        <w:t>”</w:t>
      </w:r>
      <w:r w:rsidRPr="00454014">
        <w:rPr>
          <w:rFonts w:ascii="Times New Roman" w:hAnsi="Times New Roman"/>
          <w:sz w:val="24"/>
          <w:szCs w:val="24"/>
        </w:rPr>
        <w:t xml:space="preserve"> information)</w:t>
      </w:r>
    </w:p>
    <w:p w14:paraId="5ADCC536" w14:textId="77777777" w:rsidR="00F40277" w:rsidRDefault="00F40277" w:rsidP="007718E2">
      <w:pPr>
        <w:pStyle w:val="LightGrid-Accent31"/>
        <w:numPr>
          <w:ilvl w:val="1"/>
          <w:numId w:val="17"/>
        </w:numPr>
        <w:spacing w:line="259" w:lineRule="auto"/>
        <w:ind w:left="720"/>
        <w:rPr>
          <w:rFonts w:ascii="Times New Roman" w:hAnsi="Times New Roman"/>
          <w:sz w:val="24"/>
          <w:szCs w:val="24"/>
        </w:rPr>
      </w:pPr>
      <w:r>
        <w:rPr>
          <w:rFonts w:ascii="Times New Roman" w:hAnsi="Times New Roman"/>
          <w:sz w:val="24"/>
          <w:szCs w:val="24"/>
        </w:rPr>
        <w:t>C</w:t>
      </w:r>
      <w:r w:rsidR="008460E8">
        <w:rPr>
          <w:rFonts w:ascii="Times New Roman" w:hAnsi="Times New Roman"/>
          <w:sz w:val="24"/>
          <w:szCs w:val="24"/>
        </w:rPr>
        <w:t>heck</w:t>
      </w:r>
      <w:r>
        <w:rPr>
          <w:rFonts w:ascii="Times New Roman" w:hAnsi="Times New Roman"/>
          <w:sz w:val="24"/>
          <w:szCs w:val="24"/>
        </w:rPr>
        <w:t xml:space="preserve"> the box next to “Norm to </w:t>
      </w:r>
      <w:proofErr w:type="spellStart"/>
      <w:r>
        <w:rPr>
          <w:rFonts w:ascii="Times New Roman" w:hAnsi="Times New Roman"/>
          <w:sz w:val="24"/>
          <w:szCs w:val="24"/>
        </w:rPr>
        <w:t>Izero</w:t>
      </w:r>
      <w:proofErr w:type="spellEnd"/>
      <w:r>
        <w:rPr>
          <w:rFonts w:ascii="Times New Roman" w:hAnsi="Times New Roman"/>
          <w:sz w:val="24"/>
          <w:szCs w:val="24"/>
        </w:rPr>
        <w:t>”.</w:t>
      </w:r>
    </w:p>
    <w:p w14:paraId="11E037A8" w14:textId="77777777" w:rsidR="002334CE" w:rsidRPr="001D5D3C" w:rsidRDefault="002334CE" w:rsidP="002334CE">
      <w:pPr>
        <w:pStyle w:val="LightGrid-Accent31"/>
        <w:spacing w:after="0"/>
        <w:ind w:left="0"/>
        <w:rPr>
          <w:rFonts w:ascii="Times New Roman" w:hAnsi="Times New Roman"/>
          <w:sz w:val="24"/>
          <w:szCs w:val="24"/>
        </w:rPr>
      </w:pPr>
    </w:p>
    <w:p w14:paraId="61C3F44E" w14:textId="77777777" w:rsidR="00B66EB3" w:rsidRDefault="00B66EB3" w:rsidP="00B66EB3">
      <w:hyperlink w:anchor="top" w:history="1">
        <w:r w:rsidRPr="009B794D">
          <w:rPr>
            <w:rStyle w:val="Hyperlink"/>
          </w:rPr>
          <w:t>back to top</w:t>
        </w:r>
      </w:hyperlink>
    </w:p>
    <w:p w14:paraId="35805118" w14:textId="77777777" w:rsidR="00B66EB3" w:rsidRDefault="00B66EB3" w:rsidP="00B66EB3">
      <w:pPr>
        <w:rPr>
          <w:highlight w:val="yellow"/>
          <w:u w:val="single"/>
        </w:rPr>
      </w:pPr>
    </w:p>
    <w:p w14:paraId="16B3C9C2" w14:textId="6923FB5A" w:rsidR="00523264" w:rsidRDefault="00FB450D" w:rsidP="00810FA3">
      <w:pPr>
        <w:pStyle w:val="Heading2"/>
        <w:rPr>
          <w:highlight w:val="yellow"/>
        </w:rPr>
      </w:pPr>
      <w:bookmarkStart w:id="53" w:name="_Toc210939281"/>
      <w:bookmarkStart w:id="54" w:name="J5a"/>
      <w:r>
        <w:rPr>
          <w:highlight w:val="yellow"/>
        </w:rPr>
        <w:t>L</w:t>
      </w:r>
      <w:r w:rsidR="00CD2310">
        <w:rPr>
          <w:highlight w:val="yellow"/>
        </w:rPr>
        <w:t>3</w:t>
      </w:r>
      <w:r w:rsidR="00523264">
        <w:rPr>
          <w:highlight w:val="yellow"/>
        </w:rPr>
        <w:t>. P</w:t>
      </w:r>
      <w:r w:rsidR="00523264" w:rsidRPr="00454014">
        <w:rPr>
          <w:highlight w:val="yellow"/>
        </w:rPr>
        <w:t>roducing a color PIC-map</w:t>
      </w:r>
      <w:bookmarkEnd w:id="53"/>
    </w:p>
    <w:bookmarkEnd w:id="54"/>
    <w:p w14:paraId="0A4FC842" w14:textId="77777777" w:rsidR="006D6021" w:rsidRDefault="00430232" w:rsidP="006D6021">
      <w:r>
        <w:t>To produce a color</w:t>
      </w:r>
      <w:r w:rsidR="00403377">
        <w:t xml:space="preserve"> (RGB)</w:t>
      </w:r>
      <w:r>
        <w:t xml:space="preserve"> PIC-map, click the </w:t>
      </w:r>
      <w:r w:rsidR="00CB1943">
        <w:rPr>
          <w:i/>
        </w:rPr>
        <w:t xml:space="preserve">Make </w:t>
      </w:r>
      <w:r>
        <w:rPr>
          <w:i/>
        </w:rPr>
        <w:t>RGB</w:t>
      </w:r>
      <w:r>
        <w:t xml:space="preserve"> button</w:t>
      </w:r>
      <w:r w:rsidR="00CB1943">
        <w:t xml:space="preserve"> on the </w:t>
      </w:r>
      <w:hyperlink w:anchor="PolarizationPanel" w:history="1">
        <w:r w:rsidR="00CB1943" w:rsidRPr="009A09F5">
          <w:rPr>
            <w:rStyle w:val="Hyperlink"/>
            <w:color w:val="FF0000"/>
            <w:u w:val="none"/>
          </w:rPr>
          <w:t>Polarization Panel</w:t>
        </w:r>
      </w:hyperlink>
      <w:r>
        <w:t xml:space="preserve">. This will create a PIC-map in which the color corresponds to the angle </w:t>
      </w:r>
      <w:r w:rsidR="006D6021" w:rsidRPr="006D6021">
        <w:rPr>
          <w:i/>
        </w:rPr>
        <w:t>c</w:t>
      </w:r>
      <w:r>
        <w:t xml:space="preserve"> and the </w:t>
      </w:r>
      <w:r w:rsidR="00774454">
        <w:t xml:space="preserve">brightness </w:t>
      </w:r>
      <w:r>
        <w:t xml:space="preserve">corresponds to the intensity </w:t>
      </w:r>
      <w:r w:rsidR="006D6021" w:rsidRPr="006D6021">
        <w:rPr>
          <w:i/>
        </w:rPr>
        <w:t>b</w:t>
      </w:r>
      <w:r w:rsidR="006D6021">
        <w:t xml:space="preserve"> or the ratio </w:t>
      </w:r>
      <w:r w:rsidR="006D6021">
        <w:rPr>
          <w:i/>
        </w:rPr>
        <w:t>b</w:t>
      </w:r>
      <w:r w:rsidR="006D6021" w:rsidRPr="006D6021">
        <w:t>/</w:t>
      </w:r>
      <w:r w:rsidR="006D6021">
        <w:rPr>
          <w:i/>
        </w:rPr>
        <w:t>a</w:t>
      </w:r>
      <w:r w:rsidR="006D6021">
        <w:t xml:space="preserve">, which we call </w:t>
      </w:r>
      <w:r w:rsidR="006D6021">
        <w:rPr>
          <w:i/>
        </w:rPr>
        <w:t>d</w:t>
      </w:r>
      <w:r>
        <w:t xml:space="preserve">. The </w:t>
      </w:r>
      <w:r w:rsidR="00067126">
        <w:rPr>
          <w:i/>
        </w:rPr>
        <w:t>m</w:t>
      </w:r>
      <w:r w:rsidRPr="0078195D">
        <w:rPr>
          <w:i/>
        </w:rPr>
        <w:t xml:space="preserve">in </w:t>
      </w:r>
      <w:r w:rsidR="00067126">
        <w:rPr>
          <w:i/>
        </w:rPr>
        <w:t>b</w:t>
      </w:r>
      <w:r>
        <w:t xml:space="preserve"> </w:t>
      </w:r>
      <w:r w:rsidR="006D6021">
        <w:t xml:space="preserve">(or </w:t>
      </w:r>
      <w:r w:rsidR="00067126">
        <w:rPr>
          <w:i/>
        </w:rPr>
        <w:t>m</w:t>
      </w:r>
      <w:r w:rsidR="006D6021">
        <w:rPr>
          <w:i/>
        </w:rPr>
        <w:t xml:space="preserve">in </w:t>
      </w:r>
      <w:r w:rsidR="00067126">
        <w:rPr>
          <w:i/>
        </w:rPr>
        <w:t>d</w:t>
      </w:r>
      <w:r w:rsidR="006D6021">
        <w:t xml:space="preserve">) </w:t>
      </w:r>
      <w:r w:rsidRPr="006D6021">
        <w:t>and</w:t>
      </w:r>
      <w:r>
        <w:t xml:space="preserve"> </w:t>
      </w:r>
      <w:r w:rsidR="00067126">
        <w:rPr>
          <w:i/>
        </w:rPr>
        <w:t>m</w:t>
      </w:r>
      <w:r w:rsidRPr="0078195D">
        <w:rPr>
          <w:i/>
        </w:rPr>
        <w:t xml:space="preserve">ax </w:t>
      </w:r>
      <w:r w:rsidR="00067126">
        <w:rPr>
          <w:i/>
        </w:rPr>
        <w:t>b</w:t>
      </w:r>
      <w:r>
        <w:t xml:space="preserve"> </w:t>
      </w:r>
      <w:r w:rsidR="006D6021">
        <w:t xml:space="preserve">(or </w:t>
      </w:r>
      <w:r w:rsidR="00067126">
        <w:rPr>
          <w:i/>
        </w:rPr>
        <w:t>m</w:t>
      </w:r>
      <w:r w:rsidR="006D6021">
        <w:rPr>
          <w:i/>
        </w:rPr>
        <w:t xml:space="preserve">ax </w:t>
      </w:r>
      <w:r w:rsidR="00067126">
        <w:rPr>
          <w:i/>
        </w:rPr>
        <w:t>d</w:t>
      </w:r>
      <w:r w:rsidR="006D6021">
        <w:t xml:space="preserve">) </w:t>
      </w:r>
      <w:r w:rsidRPr="006D6021">
        <w:t>define</w:t>
      </w:r>
      <w:r>
        <w:t xml:space="preserve"> the intensities for 0% (</w:t>
      </w:r>
      <w:r w:rsidR="00577879">
        <w:t>black or white</w:t>
      </w:r>
      <w:r>
        <w:t>) and 100% (</w:t>
      </w:r>
      <w:r w:rsidR="00577879">
        <w:t xml:space="preserve">bright </w:t>
      </w:r>
      <w:r>
        <w:t xml:space="preserve">color) </w:t>
      </w:r>
      <w:r w:rsidR="00577879">
        <w:t>brightness</w:t>
      </w:r>
      <w:r>
        <w:t xml:space="preserve">. After adjusting these, click the </w:t>
      </w:r>
      <w:r>
        <w:rPr>
          <w:i/>
        </w:rPr>
        <w:t>Recreate</w:t>
      </w:r>
      <w:r>
        <w:t xml:space="preserve"> button to update the map.</w:t>
      </w:r>
    </w:p>
    <w:p w14:paraId="31C248F8" w14:textId="77777777" w:rsidR="006D6021" w:rsidRDefault="006D6021" w:rsidP="00B66EB3"/>
    <w:p w14:paraId="05762664" w14:textId="77777777" w:rsidR="00BA4B5D" w:rsidRPr="00BA4B5D" w:rsidRDefault="00BA4B5D" w:rsidP="00B66EB3">
      <w:r>
        <w:lastRenderedPageBreak/>
        <w:t>By default, the intensity of the cos</w:t>
      </w:r>
      <w:r w:rsidRPr="00BA4B5D">
        <w:rPr>
          <w:vertAlign w:val="superscript"/>
        </w:rPr>
        <w:t>2</w:t>
      </w:r>
      <w:r>
        <w:t xml:space="preserve"> fit, </w:t>
      </w:r>
      <w:r>
        <w:rPr>
          <w:i/>
        </w:rPr>
        <w:t>b</w:t>
      </w:r>
      <w:r>
        <w:t xml:space="preserve">, is used to determine brightness. To use </w:t>
      </w:r>
      <w:r>
        <w:rPr>
          <w:i/>
        </w:rPr>
        <w:t>d</w:t>
      </w:r>
      <w:r>
        <w:t xml:space="preserve"> instead, uncheck the “Use b” checkbox, then recreate the RGB map.</w:t>
      </w:r>
    </w:p>
    <w:p w14:paraId="20AB8B12" w14:textId="77777777" w:rsidR="00BA4B5D" w:rsidRDefault="00BA4B5D" w:rsidP="00B66EB3"/>
    <w:p w14:paraId="7002E29D" w14:textId="77777777" w:rsidR="000D413D" w:rsidRDefault="0099474E" w:rsidP="006D6021">
      <w:r>
        <w:t xml:space="preserve">When setting the values for </w:t>
      </w:r>
      <w:r w:rsidR="00067126">
        <w:rPr>
          <w:i/>
        </w:rPr>
        <w:t>m</w:t>
      </w:r>
      <w:r>
        <w:rPr>
          <w:i/>
        </w:rPr>
        <w:t xml:space="preserve">in </w:t>
      </w:r>
      <w:r w:rsidR="00067126">
        <w:rPr>
          <w:i/>
        </w:rPr>
        <w:t>b</w:t>
      </w:r>
      <w:r>
        <w:t xml:space="preserve"> and </w:t>
      </w:r>
      <w:r w:rsidR="00067126">
        <w:rPr>
          <w:i/>
        </w:rPr>
        <w:t>m</w:t>
      </w:r>
      <w:r>
        <w:rPr>
          <w:i/>
        </w:rPr>
        <w:t xml:space="preserve">ax </w:t>
      </w:r>
      <w:r w:rsidR="00067126">
        <w:rPr>
          <w:i/>
        </w:rPr>
        <w:t>b</w:t>
      </w:r>
      <w:r>
        <w:t xml:space="preserve">, it is a good idea to look at the “POL_B” map. This map shows the </w:t>
      </w:r>
      <w:r w:rsidR="001637BF" w:rsidRPr="001637BF">
        <w:rPr>
          <w:i/>
        </w:rPr>
        <w:t>b</w:t>
      </w:r>
      <w:r>
        <w:t xml:space="preserve"> value in each pixel. 0 is usually a good choice for </w:t>
      </w:r>
      <w:r w:rsidR="001637BF">
        <w:rPr>
          <w:i/>
        </w:rPr>
        <w:t>m</w:t>
      </w:r>
      <w:r>
        <w:rPr>
          <w:i/>
        </w:rPr>
        <w:t xml:space="preserve">in </w:t>
      </w:r>
      <w:r w:rsidR="001637BF">
        <w:rPr>
          <w:i/>
        </w:rPr>
        <w:t>b</w:t>
      </w:r>
      <w:r>
        <w:t xml:space="preserve">. For </w:t>
      </w:r>
      <w:r w:rsidR="001637BF">
        <w:rPr>
          <w:i/>
        </w:rPr>
        <w:t>m</w:t>
      </w:r>
      <w:r>
        <w:rPr>
          <w:i/>
        </w:rPr>
        <w:t xml:space="preserve">ax </w:t>
      </w:r>
      <w:r w:rsidR="001637BF">
        <w:rPr>
          <w:i/>
        </w:rPr>
        <w:t>b</w:t>
      </w:r>
      <w:r w:rsidR="00F93C3C">
        <w:t>, look</w:t>
      </w:r>
      <w:r>
        <w:t xml:space="preserve"> at the histogram for “POL_B.” Decrease the max level as low as possible without cutting off any relevant pixels (irrelevant pixels are, for example, black or white bars at the edges caused by alignment).</w:t>
      </w:r>
    </w:p>
    <w:p w14:paraId="39BCA044" w14:textId="77777777" w:rsidR="00BA4B5D" w:rsidRPr="000D413D" w:rsidRDefault="000D413D" w:rsidP="006D6021">
      <w:r>
        <w:t xml:space="preserve">If using </w:t>
      </w:r>
      <w:r>
        <w:rPr>
          <w:i/>
        </w:rPr>
        <w:t>d</w:t>
      </w:r>
      <w:r>
        <w:t xml:space="preserve"> instead of </w:t>
      </w:r>
      <w:r>
        <w:rPr>
          <w:i/>
        </w:rPr>
        <w:t>b</w:t>
      </w:r>
      <w:r>
        <w:t>, look at the “POL_D” map, which is also created after analyzing a stack. If you have an experiment in which the analysis was performed with an older version of the macros (and thus no POL_D map was created), simply create an RGB map; the POL_D map will be created automatically.</w:t>
      </w:r>
    </w:p>
    <w:p w14:paraId="145D1484" w14:textId="77777777" w:rsidR="009D1BBD" w:rsidRDefault="009D1BBD" w:rsidP="009D1BBD"/>
    <w:p w14:paraId="51E8CE30" w14:textId="68FF9351" w:rsidR="006D6021" w:rsidRDefault="005948DC" w:rsidP="009D1BBD">
      <w:pPr>
        <w:jc w:val="center"/>
      </w:pPr>
      <w:r>
        <w:rPr>
          <w:noProof/>
        </w:rPr>
        <w:drawing>
          <wp:inline distT="0" distB="0" distL="0" distR="0" wp14:anchorId="2574BA6F" wp14:editId="0200728A">
            <wp:extent cx="3300730" cy="4342130"/>
            <wp:effectExtent l="0" t="0" r="0" b="0"/>
            <wp:docPr id="510" name="Pictur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0"/>
                    <pic:cNvPicPr>
                      <a:picLocks/>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00730" cy="4342130"/>
                    </a:xfrm>
                    <a:prstGeom prst="rect">
                      <a:avLst/>
                    </a:prstGeom>
                    <a:noFill/>
                    <a:ln>
                      <a:noFill/>
                    </a:ln>
                  </pic:spPr>
                </pic:pic>
              </a:graphicData>
            </a:graphic>
          </wp:inline>
        </w:drawing>
      </w:r>
    </w:p>
    <w:p w14:paraId="6B3AF727" w14:textId="77777777" w:rsidR="00EC6EB5" w:rsidRDefault="00EC6EB5" w:rsidP="00B66EB3"/>
    <w:p w14:paraId="50288CB3" w14:textId="77777777" w:rsidR="00EC6EB5" w:rsidRDefault="00EC6EB5" w:rsidP="00EC6EB5">
      <w:r>
        <w:t xml:space="preserve">The </w:t>
      </w:r>
      <w:r>
        <w:rPr>
          <w:i/>
        </w:rPr>
        <w:t>B/W</w:t>
      </w:r>
      <w:r>
        <w:t xml:space="preserve"> box determines whether the PIC-map colors go to black or white at the Min B value. Choose 0 for black or 1 for white. By default, the B/W value is set to 0 (black).</w:t>
      </w:r>
    </w:p>
    <w:p w14:paraId="3EAAA0B2" w14:textId="77777777" w:rsidR="00EC6EB5" w:rsidRDefault="00EC6EB5" w:rsidP="00EC6EB5"/>
    <w:p w14:paraId="32E39532" w14:textId="77777777" w:rsidR="00EC6EB5" w:rsidRDefault="00EC6EB5" w:rsidP="00B66EB3">
      <w:r>
        <w:t>By default, the colors represent angles from -90</w:t>
      </w:r>
      <w:r w:rsidRPr="001D5D3C">
        <w:t>°</w:t>
      </w:r>
      <w:r>
        <w:t xml:space="preserve"> to 90</w:t>
      </w:r>
      <w:r w:rsidRPr="001D5D3C">
        <w:t>°</w:t>
      </w:r>
      <w:r>
        <w:t xml:space="preserve">. As of version 26 of the GG Macros, it is possible to change the angles represented in the map </w:t>
      </w:r>
      <w:proofErr w:type="gramStart"/>
      <w:r>
        <w:t>in order to</w:t>
      </w:r>
      <w:proofErr w:type="gramEnd"/>
      <w:r>
        <w:t xml:space="preserve"> increase contrast. To do so, simply change the values in the </w:t>
      </w:r>
      <w:r w:rsidRPr="00957C95">
        <w:rPr>
          <w:i/>
        </w:rPr>
        <w:t>Min</w:t>
      </w:r>
      <w:r>
        <w:t xml:space="preserve"> </w:t>
      </w:r>
      <w:r w:rsidRPr="00957C95">
        <w:t>and</w:t>
      </w:r>
      <w:r>
        <w:t xml:space="preserve"> </w:t>
      </w:r>
      <w:r>
        <w:rPr>
          <w:i/>
        </w:rPr>
        <w:t xml:space="preserve">Max </w:t>
      </w:r>
      <w:r>
        <w:t xml:space="preserve">boxes of the </w:t>
      </w:r>
      <w:r>
        <w:rPr>
          <w:i/>
        </w:rPr>
        <w:t>Angles</w:t>
      </w:r>
      <w:r>
        <w:t xml:space="preserve"> group, then recreate the color PIC-map. If </w:t>
      </w:r>
      <w:r>
        <w:rPr>
          <w:i/>
        </w:rPr>
        <w:t>Min</w:t>
      </w:r>
      <w:r>
        <w:t xml:space="preserve"> is greater than or equal to </w:t>
      </w:r>
      <w:r>
        <w:rPr>
          <w:i/>
        </w:rPr>
        <w:t>Max</w:t>
      </w:r>
      <w:r>
        <w:t>, the angles will “wrap around” so that colors are continuous at ±90</w:t>
      </w:r>
      <w:r w:rsidRPr="001D5D3C">
        <w:t>°</w:t>
      </w:r>
      <w:r>
        <w:t>.</w:t>
      </w:r>
    </w:p>
    <w:p w14:paraId="5FDF7268" w14:textId="77777777" w:rsidR="00EC6EB5" w:rsidRDefault="00EC6EB5" w:rsidP="00B66EB3"/>
    <w:p w14:paraId="1A34F86B" w14:textId="77777777" w:rsidR="00774454" w:rsidRPr="00BA4B5D" w:rsidRDefault="00774454" w:rsidP="00B66EB3">
      <w:r>
        <w:lastRenderedPageBreak/>
        <w:t xml:space="preserve">It is also possible to choose the range of colors used in the PIC-map. By </w:t>
      </w:r>
      <w:proofErr w:type="gramStart"/>
      <w:r>
        <w:t>default</w:t>
      </w:r>
      <w:proofErr w:type="gramEnd"/>
      <w:r>
        <w:t xml:space="preserve"> they go from red (0</w:t>
      </w:r>
      <w:r w:rsidRPr="001D5D3C">
        <w:t>°</w:t>
      </w:r>
      <w:r>
        <w:t>) to red (360</w:t>
      </w:r>
      <w:r w:rsidRPr="001D5D3C">
        <w:t>°</w:t>
      </w:r>
      <w:r>
        <w:t>), but it is often useful to choose a different range, e.g. from red (0</w:t>
      </w:r>
      <w:r w:rsidRPr="001D5D3C">
        <w:t>°</w:t>
      </w:r>
      <w:r>
        <w:t>) to cyan (180</w:t>
      </w:r>
      <w:r w:rsidRPr="001D5D3C">
        <w:t>°</w:t>
      </w:r>
      <w:r>
        <w:t>)</w:t>
      </w:r>
      <w:r w:rsidR="00A241A4">
        <w:t xml:space="preserve">. Do this by setting </w:t>
      </w:r>
      <w:r w:rsidR="00A241A4">
        <w:rPr>
          <w:i/>
        </w:rPr>
        <w:t>Min</w:t>
      </w:r>
      <w:r w:rsidR="00A241A4">
        <w:t xml:space="preserve"> and </w:t>
      </w:r>
      <w:r w:rsidR="00A241A4">
        <w:rPr>
          <w:i/>
        </w:rPr>
        <w:t>Max</w:t>
      </w:r>
      <w:r w:rsidR="00A241A4">
        <w:t xml:space="preserve"> in the </w:t>
      </w:r>
      <w:r w:rsidR="00A241A4">
        <w:rPr>
          <w:i/>
        </w:rPr>
        <w:t>Hues</w:t>
      </w:r>
      <w:r w:rsidR="00A241A4">
        <w:t xml:space="preserve"> group</w:t>
      </w:r>
      <w:r w:rsidR="00234A4F">
        <w:t xml:space="preserve"> and then recreating the PIC-map</w:t>
      </w:r>
      <w:r>
        <w:t>.</w:t>
      </w:r>
      <w:r w:rsidR="00EC52BA">
        <w:t xml:space="preserve"> C</w:t>
      </w:r>
      <w:r>
        <w:t>omplimentary colors occur 180</w:t>
      </w:r>
      <w:r w:rsidRPr="001D5D3C">
        <w:t>°</w:t>
      </w:r>
      <w:r>
        <w:t xml:space="preserve"> apart.</w:t>
      </w:r>
      <w:r w:rsidR="000B3491">
        <w:t xml:space="preserve"> Note that negative values down to -360 are accepted here. This is to allow rotation of the color wheel. For example, </w:t>
      </w:r>
      <w:r w:rsidR="00D457FC">
        <w:t>using -180 and +180</w:t>
      </w:r>
      <w:r w:rsidR="00234A4F">
        <w:t xml:space="preserve"> as the min and max hues would display the min and max angles as cyan</w:t>
      </w:r>
      <w:r w:rsidR="000C134F">
        <w:t>, with red in the middle.</w:t>
      </w:r>
      <w:r w:rsidR="00BA4B5D">
        <w:t xml:space="preserve"> However, the difference between </w:t>
      </w:r>
      <w:r w:rsidR="00BA4B5D">
        <w:rPr>
          <w:i/>
        </w:rPr>
        <w:t>Max</w:t>
      </w:r>
      <w:r w:rsidR="00BA4B5D">
        <w:t xml:space="preserve"> and </w:t>
      </w:r>
      <w:r w:rsidR="00BA4B5D">
        <w:rPr>
          <w:i/>
        </w:rPr>
        <w:t>Min</w:t>
      </w:r>
      <w:r w:rsidR="00BA4B5D">
        <w:t xml:space="preserve"> cannot be more 360.</w:t>
      </w:r>
    </w:p>
    <w:p w14:paraId="7D2AE547" w14:textId="77777777" w:rsidR="007E6527" w:rsidRDefault="007E6527" w:rsidP="00B66EB3">
      <w:r>
        <w:t xml:space="preserve">It is a good idea to </w:t>
      </w:r>
      <w:r w:rsidRPr="00972BC5">
        <w:rPr>
          <w:i/>
        </w:rPr>
        <w:t>not</w:t>
      </w:r>
      <w:r>
        <w:t xml:space="preserve"> use the full range of colors if you do </w:t>
      </w:r>
      <w:r w:rsidRPr="00972BC5">
        <w:rPr>
          <w:i/>
        </w:rPr>
        <w:t>not</w:t>
      </w:r>
      <w:r>
        <w:t xml:space="preserve"> use the full range of angles. For </w:t>
      </w:r>
      <w:proofErr w:type="gramStart"/>
      <w:r>
        <w:t>example</w:t>
      </w:r>
      <w:proofErr w:type="gramEnd"/>
      <w:r>
        <w:t xml:space="preserve"> if the angles range from -45</w:t>
      </w:r>
      <w:r w:rsidRPr="001D5D3C">
        <w:t>°</w:t>
      </w:r>
      <w:r>
        <w:t xml:space="preserve"> to +45</w:t>
      </w:r>
      <w:r w:rsidRPr="001D5D3C">
        <w:t>°</w:t>
      </w:r>
      <w:r>
        <w:t xml:space="preserve"> and the colors range from red (0</w:t>
      </w:r>
      <w:r w:rsidRPr="001D5D3C">
        <w:t>°</w:t>
      </w:r>
      <w:r>
        <w:t>) to red (360</w:t>
      </w:r>
      <w:r w:rsidRPr="001D5D3C">
        <w:t>°</w:t>
      </w:r>
      <w:r>
        <w:t>), then -45</w:t>
      </w:r>
      <w:r w:rsidRPr="001D5D3C">
        <w:t>°</w:t>
      </w:r>
      <w:r>
        <w:t xml:space="preserve"> and +45</w:t>
      </w:r>
      <w:r w:rsidRPr="001D5D3C">
        <w:t>°</w:t>
      </w:r>
      <w:r>
        <w:t xml:space="preserve"> will both be displayed as red, even though they are not equivalent.</w:t>
      </w:r>
    </w:p>
    <w:p w14:paraId="71AACEC6" w14:textId="77777777" w:rsidR="00BB64B6" w:rsidRDefault="00BB64B6" w:rsidP="00B66EB3"/>
    <w:p w14:paraId="40CB770B" w14:textId="77777777" w:rsidR="008C6E23" w:rsidRDefault="00BB64B6" w:rsidP="00B66EB3">
      <w:r>
        <w:t xml:space="preserve">When using a range of angles other than the full range, it is possible that you may exclude angles that are present in the PIC-map. By default, angles outside the range are mapped to the min and max hues. There are three other options available: </w:t>
      </w:r>
      <w:r w:rsidRPr="00BB64B6">
        <w:rPr>
          <w:i/>
        </w:rPr>
        <w:t>B</w:t>
      </w:r>
      <w:r>
        <w:t xml:space="preserve"> (black), </w:t>
      </w:r>
      <w:r w:rsidRPr="00BB64B6">
        <w:rPr>
          <w:i/>
        </w:rPr>
        <w:t>W</w:t>
      </w:r>
      <w:r>
        <w:t xml:space="preserve"> (white), and </w:t>
      </w:r>
      <w:r w:rsidRPr="00BB64B6">
        <w:rPr>
          <w:i/>
        </w:rPr>
        <w:t>hue</w:t>
      </w:r>
      <w:r>
        <w:t xml:space="preserve">. Choosing </w:t>
      </w:r>
      <w:r w:rsidRPr="00BB64B6">
        <w:rPr>
          <w:i/>
        </w:rPr>
        <w:t>B</w:t>
      </w:r>
      <w:r>
        <w:t xml:space="preserve"> means that all pixels that represent an angle outside the range will be black. Similarly, all angles outside the range will be white if you choose </w:t>
      </w:r>
      <w:r w:rsidRPr="00BB64B6">
        <w:rPr>
          <w:i/>
        </w:rPr>
        <w:t>W</w:t>
      </w:r>
      <w:r w:rsidR="006101D9">
        <w:t>.</w:t>
      </w:r>
      <w:r>
        <w:t xml:space="preserve"> If you select </w:t>
      </w:r>
      <w:r>
        <w:rPr>
          <w:i/>
        </w:rPr>
        <w:t>hue</w:t>
      </w:r>
      <w:r>
        <w:t>, all angles outside the range will be mapped to the hue corresponding to the number you enter, from 0</w:t>
      </w:r>
      <w:r w:rsidR="00465F30">
        <w:t xml:space="preserve"> (red)</w:t>
      </w:r>
      <w:r>
        <w:t xml:space="preserve"> to 360</w:t>
      </w:r>
      <w:r w:rsidR="00465F30">
        <w:t xml:space="preserve"> (red)</w:t>
      </w:r>
      <w:r>
        <w:t xml:space="preserve">. Note that, unlike the </w:t>
      </w:r>
      <w:r>
        <w:rPr>
          <w:i/>
        </w:rPr>
        <w:t>B</w:t>
      </w:r>
      <w:r>
        <w:t xml:space="preserve"> and </w:t>
      </w:r>
      <w:r>
        <w:rPr>
          <w:i/>
        </w:rPr>
        <w:t>W</w:t>
      </w:r>
      <w:r>
        <w:t xml:space="preserve"> options, this option maintains the brightness appropriate to that pixel. This is useful because pixels that are already black or white (such as the epoxy) will remain black or white, so that the only noticeable difference is seen in the interesting regions (e.g. nacre). When using the </w:t>
      </w:r>
      <w:r>
        <w:rPr>
          <w:i/>
        </w:rPr>
        <w:t>hue</w:t>
      </w:r>
      <w:r>
        <w:t xml:space="preserve"> option, it is recommended that you choose a hue outside t</w:t>
      </w:r>
      <w:r w:rsidR="006A5D9A">
        <w:t xml:space="preserve">he range of hues chosen to display the angle range so that there is no ambiguity. For example, if you are using hues from 90 to 270, displaying excluded angles as </w:t>
      </w:r>
      <w:r w:rsidR="00F875D3">
        <w:t xml:space="preserve">red (0 or </w:t>
      </w:r>
      <w:r w:rsidR="006A5D9A">
        <w:t>360</w:t>
      </w:r>
      <w:r w:rsidR="00F875D3">
        <w:t>)</w:t>
      </w:r>
      <w:r w:rsidR="006A5D9A">
        <w:t xml:space="preserve"> is a good choice.</w:t>
      </w:r>
      <w:r w:rsidR="00716732">
        <w:t xml:space="preserve"> If a selection is changed, the RGB PIC-map must be recreated. If no boxes are checked, the default setting is used.</w:t>
      </w:r>
    </w:p>
    <w:p w14:paraId="58A2B73D" w14:textId="77777777" w:rsidR="00BB64B6" w:rsidRDefault="00BB64B6" w:rsidP="00B66EB3"/>
    <w:p w14:paraId="755C7B9E" w14:textId="77777777" w:rsidR="00110975" w:rsidRDefault="00022EC6" w:rsidP="00B66EB3">
      <w:r>
        <w:t>Directly above the RGB PIC-map in Igor</w:t>
      </w:r>
      <w:r w:rsidR="00110975">
        <w:t xml:space="preserve"> </w:t>
      </w:r>
      <w:r>
        <w:t>(</w:t>
      </w:r>
      <w:r w:rsidR="00110975">
        <w:t>below in Photoshop) is a color bar that shows, from left to right, the range of colors that are used to represent the angles from the min angle to the max angle</w:t>
      </w:r>
      <w:r w:rsidR="0095690F">
        <w:t xml:space="preserve">. This color bar is recalculated each time you click </w:t>
      </w:r>
      <w:r w:rsidR="0095690F">
        <w:rPr>
          <w:i/>
        </w:rPr>
        <w:t>Recreate</w:t>
      </w:r>
      <w:r w:rsidR="0095690F">
        <w:t xml:space="preserve"> (or </w:t>
      </w:r>
      <w:r w:rsidR="0095690F">
        <w:rPr>
          <w:i/>
        </w:rPr>
        <w:t>Make RGB</w:t>
      </w:r>
      <w:r w:rsidR="0095690F">
        <w:t>)</w:t>
      </w:r>
      <w:r w:rsidR="00110975">
        <w:t>. Above this is another color bar that ranges from red (0) to red (360), showing how the hue values correspond to color.</w:t>
      </w:r>
      <w:r w:rsidR="0095690F">
        <w:t xml:space="preserve"> </w:t>
      </w:r>
      <w:r w:rsidR="0095690F" w:rsidRPr="00A26CC7">
        <w:rPr>
          <w:b/>
        </w:rPr>
        <w:t xml:space="preserve">This color bar is fixed and </w:t>
      </w:r>
      <w:r w:rsidR="00A26CC7" w:rsidRPr="00A26CC7">
        <w:rPr>
          <w:b/>
        </w:rPr>
        <w:t>does not depend on the options you select.</w:t>
      </w:r>
    </w:p>
    <w:p w14:paraId="77FF6224" w14:textId="77777777" w:rsidR="00110975" w:rsidRDefault="00110975" w:rsidP="00B66EB3"/>
    <w:p w14:paraId="1B650820" w14:textId="77777777" w:rsidR="00AC6390" w:rsidRPr="00AC6390" w:rsidRDefault="00AC6390" w:rsidP="00B66EB3">
      <w:r>
        <w:t xml:space="preserve">The </w:t>
      </w:r>
      <w:r>
        <w:rPr>
          <w:i/>
        </w:rPr>
        <w:t>Make Theta Map</w:t>
      </w:r>
      <w:r>
        <w:t xml:space="preserve"> button creates a map showing the value of θ for each pixel. θ is the angle of the </w:t>
      </w:r>
      <w:r w:rsidRPr="009D1BBD">
        <w:rPr>
          <w:i/>
        </w:rPr>
        <w:t>c</w:t>
      </w:r>
      <w:r>
        <w:t xml:space="preserve">-axis relative to the polarization plane, which is 60° up from the sample plane in PEEM3 at the ALS. This map is created automatically whenever a stack is analyzed, and the calculation is based </w:t>
      </w:r>
      <w:proofErr w:type="gramStart"/>
      <w:r>
        <w:t>off of</w:t>
      </w:r>
      <w:proofErr w:type="gramEnd"/>
      <w:r>
        <w:t xml:space="preserve"> the value of </w:t>
      </w:r>
      <w:r>
        <w:rPr>
          <w:i/>
        </w:rPr>
        <w:t>Max D</w:t>
      </w:r>
      <w:r>
        <w:t xml:space="preserve"> (or </w:t>
      </w:r>
      <w:r>
        <w:rPr>
          <w:i/>
        </w:rPr>
        <w:t>Min D</w:t>
      </w:r>
      <w:r>
        <w:t xml:space="preserve"> for vaterite). Thus, it should be updated whenever these values are changed. (It is updated automatically whenever an RGB map is created.)</w:t>
      </w:r>
    </w:p>
    <w:p w14:paraId="0DF56FA5" w14:textId="77777777" w:rsidR="00AC6390" w:rsidRDefault="00AC6390" w:rsidP="00B66EB3"/>
    <w:p w14:paraId="1BC8D360" w14:textId="77777777" w:rsidR="003B0010" w:rsidRDefault="003B0010" w:rsidP="00B66EB3">
      <w:r>
        <w:t>It is also possible to create an RGB map from a Masked PIC-map. To do this, first create a Masked PIC-map</w:t>
      </w:r>
      <w:r w:rsidR="00426789">
        <w:t xml:space="preserve"> (</w:t>
      </w:r>
      <w:hyperlink w:anchor="J5b" w:history="1">
        <w:r w:rsidR="00426789" w:rsidRPr="00426789">
          <w:rPr>
            <w:rStyle w:val="Hyperlink"/>
          </w:rPr>
          <w:t>see how</w:t>
        </w:r>
      </w:hyperlink>
      <w:r w:rsidR="00426789">
        <w:t>)</w:t>
      </w:r>
      <w:r>
        <w:t xml:space="preserve">, then click on “Create Masked RGB” in the </w:t>
      </w:r>
      <w:hyperlink w:anchor="PolarizationResultAnalysisPanel" w:history="1">
        <w:r w:rsidRPr="009A09F5">
          <w:rPr>
            <w:rStyle w:val="Hyperlink"/>
            <w:color w:val="7030A0"/>
            <w:u w:val="none"/>
          </w:rPr>
          <w:t>Polarization Result Analysis Panel</w:t>
        </w:r>
      </w:hyperlink>
      <w:r>
        <w:t xml:space="preserve">. </w:t>
      </w:r>
      <w:proofErr w:type="gramStart"/>
      <w:r>
        <w:t>All of</w:t>
      </w:r>
      <w:proofErr w:type="gramEnd"/>
      <w:r>
        <w:t xml:space="preserve"> the same options are available for a Masked RGB PIC-map as for an unmasked RGB PIC-map.</w:t>
      </w:r>
      <w:r w:rsidR="00972BC5">
        <w:t xml:space="preserve"> However, this option is not fully tested, so it may not behave as expected.</w:t>
      </w:r>
    </w:p>
    <w:p w14:paraId="0261D9D4" w14:textId="77777777" w:rsidR="003B0010" w:rsidRDefault="003B0010" w:rsidP="00B66EB3"/>
    <w:p w14:paraId="7EEE4638" w14:textId="77777777" w:rsidR="00F25B4E" w:rsidRPr="00F25B4E" w:rsidRDefault="00F25B4E" w:rsidP="00B66EB3">
      <w:r>
        <w:t>Note that “</w:t>
      </w:r>
      <w:proofErr w:type="spellStart"/>
      <w:r>
        <w:t>SetPt</w:t>
      </w:r>
      <w:proofErr w:type="spellEnd"/>
      <w:r>
        <w:t xml:space="preserve">” has </w:t>
      </w:r>
      <w:r>
        <w:rPr>
          <w:b/>
        </w:rPr>
        <w:t>no effect</w:t>
      </w:r>
      <w:r>
        <w:t xml:space="preserve"> on any aspect of RGB PIC-maps.</w:t>
      </w:r>
    </w:p>
    <w:p w14:paraId="1608D8FF" w14:textId="77777777" w:rsidR="00F25B4E" w:rsidRDefault="00F25B4E" w:rsidP="00B66EB3"/>
    <w:p w14:paraId="6C796269" w14:textId="77777777" w:rsidR="00F34D6A" w:rsidRDefault="00F34D6A" w:rsidP="00B66EB3">
      <w:r>
        <w:t xml:space="preserve">Click </w:t>
      </w:r>
      <w:r w:rsidRPr="00F34D6A">
        <w:rPr>
          <w:i/>
        </w:rPr>
        <w:t>Export</w:t>
      </w:r>
      <w:r>
        <w:t xml:space="preserve"> to save the color PIC-map as a .tif file.</w:t>
      </w:r>
      <w:r w:rsidR="001C7692">
        <w:t xml:space="preserve"> This automatically saves the file with the stack name and the max B value. The format is 8 bit.</w:t>
      </w:r>
    </w:p>
    <w:p w14:paraId="07C143B2" w14:textId="77777777" w:rsidR="00E61B6B" w:rsidRDefault="00E61B6B" w:rsidP="009D1BBD"/>
    <w:p w14:paraId="1C4EA635" w14:textId="77777777" w:rsidR="009D1BBD" w:rsidRPr="009D1BBD" w:rsidRDefault="009D1BBD" w:rsidP="009D1BBD">
      <w:r w:rsidRPr="009D1BBD">
        <w:rPr>
          <w:b/>
        </w:rPr>
        <w:t>Vaterite</w:t>
      </w:r>
    </w:p>
    <w:p w14:paraId="104B0EFB" w14:textId="77777777" w:rsidR="009D1BBD" w:rsidRPr="004F27F5" w:rsidRDefault="009D1BBD" w:rsidP="009D1BBD">
      <w:r>
        <w:t xml:space="preserve">Calcite and aragonite have their </w:t>
      </w:r>
      <w:r w:rsidRPr="008D59F6">
        <w:rPr>
          <w:i/>
        </w:rPr>
        <w:t>c</w:t>
      </w:r>
      <w:r>
        <w:t xml:space="preserve">-axes parallel to their π orbitals. Vaterite has its </w:t>
      </w:r>
      <w:r w:rsidRPr="00954861">
        <w:rPr>
          <w:i/>
        </w:rPr>
        <w:t>c</w:t>
      </w:r>
      <w:r>
        <w:t xml:space="preserve">-axis perpendicular to its π orbitals. This difference in symmetry means, among other things, that </w:t>
      </w:r>
      <w:r>
        <w:rPr>
          <w:i/>
        </w:rPr>
        <w:t>b</w:t>
      </w:r>
      <w:r>
        <w:t xml:space="preserve"> and </w:t>
      </w:r>
      <w:r>
        <w:rPr>
          <w:i/>
        </w:rPr>
        <w:t>d</w:t>
      </w:r>
      <w:r>
        <w:t xml:space="preserve"> are non-positive for vaterite, whereas for calcite and aragonite they are non-negative. If your sample is vaterite (or has similar symmetry), check the “Vaterite” checkbox. Then look at </w:t>
      </w:r>
      <w:proofErr w:type="spellStart"/>
      <w:r>
        <w:t>POL_B_vat</w:t>
      </w:r>
      <w:proofErr w:type="spellEnd"/>
      <w:r>
        <w:t xml:space="preserve"> or </w:t>
      </w:r>
      <w:proofErr w:type="spellStart"/>
      <w:r>
        <w:t>POL_D_vat</w:t>
      </w:r>
      <w:proofErr w:type="spellEnd"/>
      <w:r>
        <w:t xml:space="preserve">. These maps have negative numbers. Find the largest-magnitude number and use this for </w:t>
      </w:r>
      <w:r>
        <w:rPr>
          <w:i/>
        </w:rPr>
        <w:t>min b</w:t>
      </w:r>
      <w:r>
        <w:t xml:space="preserve"> or </w:t>
      </w:r>
      <w:r>
        <w:rPr>
          <w:i/>
        </w:rPr>
        <w:t>min d</w:t>
      </w:r>
      <w:r>
        <w:t xml:space="preserve">. It is recommended that </w:t>
      </w:r>
      <w:r>
        <w:rPr>
          <w:i/>
        </w:rPr>
        <w:t>max b</w:t>
      </w:r>
      <w:r>
        <w:t xml:space="preserve"> or </w:t>
      </w:r>
      <w:r>
        <w:rPr>
          <w:i/>
        </w:rPr>
        <w:t>max d</w:t>
      </w:r>
      <w:r>
        <w:t xml:space="preserve"> be left at 0; </w:t>
      </w:r>
      <w:r>
        <w:rPr>
          <w:i/>
        </w:rPr>
        <w:t>min b</w:t>
      </w:r>
      <w:r>
        <w:t xml:space="preserve"> or </w:t>
      </w:r>
      <w:r>
        <w:rPr>
          <w:i/>
        </w:rPr>
        <w:t>min d</w:t>
      </w:r>
      <w:r>
        <w:t xml:space="preserve"> now defines maximum, 100% brightness, while </w:t>
      </w:r>
      <w:r>
        <w:rPr>
          <w:i/>
        </w:rPr>
        <w:t>max b</w:t>
      </w:r>
      <w:r>
        <w:t xml:space="preserve"> or </w:t>
      </w:r>
      <w:r>
        <w:rPr>
          <w:i/>
        </w:rPr>
        <w:t>max d</w:t>
      </w:r>
      <w:r>
        <w:t xml:space="preserve"> defines minimum, 0% brightness.</w:t>
      </w:r>
    </w:p>
    <w:p w14:paraId="2A8A70DA" w14:textId="77777777" w:rsidR="009D1BBD" w:rsidRDefault="009D1BBD" w:rsidP="00B66EB3"/>
    <w:p w14:paraId="1C18217B" w14:textId="77777777" w:rsidR="009D1BBD" w:rsidRPr="009D1BBD" w:rsidRDefault="009D1BBD" w:rsidP="00B66EB3">
      <w:pPr>
        <w:rPr>
          <w:b/>
        </w:rPr>
      </w:pPr>
      <w:r>
        <w:rPr>
          <w:b/>
        </w:rPr>
        <w:t>Sample-Centered coordinates</w:t>
      </w:r>
    </w:p>
    <w:p w14:paraId="64C92DB2" w14:textId="77777777" w:rsidR="009D1BBD" w:rsidRDefault="009D1BBD" w:rsidP="009D1BBD">
      <w:r>
        <w:t xml:space="preserve">For PEEM3 at the ALS (beamline 11.0.1), the beam is incident at 30° with respect to the sample plane. Checking “Sample centered” attempts to rotate the angles of the crystallographic </w:t>
      </w:r>
      <w:r w:rsidRPr="004F18A2">
        <w:rPr>
          <w:i/>
        </w:rPr>
        <w:t>c</w:t>
      </w:r>
      <w:r>
        <w:t>-axis so that they are relative to the sample plane. However, this is not fully tested, so it is recommended that you do not check this box. Note that when using this option, having “Use b” checked will cause undefined behavior. It must be unchecked for this option to work properly.</w:t>
      </w:r>
    </w:p>
    <w:p w14:paraId="14EAE07B" w14:textId="77777777" w:rsidR="009D1BBD" w:rsidRDefault="009D1BBD" w:rsidP="00B66EB3"/>
    <w:p w14:paraId="11B287DB" w14:textId="77777777" w:rsidR="009D1BBD" w:rsidRDefault="009D1BBD" w:rsidP="00B66EB3"/>
    <w:p w14:paraId="0912A6BE" w14:textId="77777777" w:rsidR="00F34D6A" w:rsidRDefault="00F34D6A" w:rsidP="00F855B7">
      <w:hyperlink w:anchor="top" w:history="1">
        <w:r w:rsidRPr="009B794D">
          <w:rPr>
            <w:rStyle w:val="Hyperlink"/>
          </w:rPr>
          <w:t>back to top</w:t>
        </w:r>
      </w:hyperlink>
    </w:p>
    <w:p w14:paraId="2B9373C2" w14:textId="77777777" w:rsidR="00CB1943" w:rsidRPr="00CB1943" w:rsidRDefault="00CB1943" w:rsidP="00B66EB3"/>
    <w:p w14:paraId="27BDE7B8" w14:textId="777ED807" w:rsidR="007446D0" w:rsidRDefault="00E40BED" w:rsidP="00480B0D">
      <w:pPr>
        <w:pStyle w:val="Heading2"/>
      </w:pPr>
      <w:bookmarkStart w:id="55" w:name="J6"/>
      <w:r>
        <w:rPr>
          <w:highlight w:val="yellow"/>
        </w:rPr>
        <w:br w:type="page"/>
      </w:r>
      <w:bookmarkStart w:id="56" w:name="_Toc210939282"/>
      <w:bookmarkStart w:id="57" w:name="J7"/>
      <w:bookmarkEnd w:id="55"/>
      <w:r w:rsidR="00FB450D">
        <w:rPr>
          <w:highlight w:val="yellow"/>
        </w:rPr>
        <w:lastRenderedPageBreak/>
        <w:t>L4</w:t>
      </w:r>
      <w:r w:rsidR="007446D0" w:rsidRPr="007446D0">
        <w:rPr>
          <w:highlight w:val="yellow"/>
        </w:rPr>
        <w:t>. Manual Stack Alignment</w:t>
      </w:r>
      <w:bookmarkEnd w:id="56"/>
    </w:p>
    <w:bookmarkEnd w:id="57"/>
    <w:p w14:paraId="3B6F44CD" w14:textId="77777777" w:rsidR="007446D0" w:rsidRDefault="007446D0" w:rsidP="00B66EB3">
      <w:r>
        <w:t>It may be necessary or useful to manually align images within a stack to obtain the greatest possible data quality for analysis of spectra or polarization dependence data.</w:t>
      </w:r>
    </w:p>
    <w:p w14:paraId="36AF46D6" w14:textId="74E36218" w:rsidR="007446D0" w:rsidRDefault="005948DC" w:rsidP="00B66EB3">
      <w:r>
        <w:rPr>
          <w:noProof/>
        </w:rPr>
        <w:drawing>
          <wp:anchor distT="0" distB="0" distL="114300" distR="114300" simplePos="0" relativeHeight="251631616" behindDoc="0" locked="0" layoutInCell="1" allowOverlap="1" wp14:anchorId="7FAEA7A8" wp14:editId="24BC7C7E">
            <wp:simplePos x="0" y="0"/>
            <wp:positionH relativeFrom="column">
              <wp:posOffset>3187700</wp:posOffset>
            </wp:positionH>
            <wp:positionV relativeFrom="paragraph">
              <wp:posOffset>77470</wp:posOffset>
            </wp:positionV>
            <wp:extent cx="2628900" cy="1352550"/>
            <wp:effectExtent l="0" t="0" r="0" b="0"/>
            <wp:wrapSquare wrapText="bothSides"/>
            <wp:docPr id="939453973"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28900" cy="1352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3D5BD3" w14:textId="77777777" w:rsidR="007446D0" w:rsidRDefault="007446D0" w:rsidP="00AF5ED6">
      <w:pPr>
        <w:numPr>
          <w:ilvl w:val="0"/>
          <w:numId w:val="34"/>
        </w:numPr>
        <w:spacing w:after="200"/>
        <w:ind w:left="360"/>
        <w:contextualSpacing/>
      </w:pPr>
      <w:r>
        <w:t>Load the Polarization Analysis Package, then load</w:t>
      </w:r>
      <w:r w:rsidR="00C1248F">
        <w:t xml:space="preserve"> or create</w:t>
      </w:r>
      <w:r w:rsidRPr="001D5D3C">
        <w:t xml:space="preserve"> a data stack in the </w:t>
      </w:r>
      <w:hyperlink w:anchor="StackBrowser" w:history="1">
        <w:r w:rsidR="0052549A" w:rsidRPr="000C5B88">
          <w:rPr>
            <w:rStyle w:val="Hyperlink"/>
            <w:color w:val="984806"/>
            <w:u w:val="none"/>
          </w:rPr>
          <w:t>Stack Browser</w:t>
        </w:r>
      </w:hyperlink>
      <w:r>
        <w:t xml:space="preserve"> as described in detail </w:t>
      </w:r>
      <w:r w:rsidR="00762A1C">
        <w:t>elsewhere in this manual</w:t>
      </w:r>
      <w:r w:rsidR="00AF5ED6">
        <w:t xml:space="preserve"> (</w:t>
      </w:r>
      <w:hyperlink w:anchor="B" w:history="1">
        <w:r w:rsidR="00AF5ED6" w:rsidRPr="00AF5ED6">
          <w:rPr>
            <w:rStyle w:val="Hyperlink"/>
          </w:rPr>
          <w:t xml:space="preserve">Creating a </w:t>
        </w:r>
        <w:r w:rsidR="00393322">
          <w:rPr>
            <w:rStyle w:val="Hyperlink"/>
          </w:rPr>
          <w:t>s</w:t>
        </w:r>
        <w:r w:rsidR="00AF5ED6" w:rsidRPr="00AF5ED6">
          <w:rPr>
            <w:rStyle w:val="Hyperlink"/>
          </w:rPr>
          <w:t>tack</w:t>
        </w:r>
      </w:hyperlink>
      <w:r w:rsidR="00AF5ED6">
        <w:t>)</w:t>
      </w:r>
      <w:r>
        <w:t>.</w:t>
      </w:r>
    </w:p>
    <w:p w14:paraId="35F8B6EC" w14:textId="77777777" w:rsidR="007446D0" w:rsidRDefault="007446D0" w:rsidP="00AF5ED6">
      <w:pPr>
        <w:numPr>
          <w:ilvl w:val="0"/>
          <w:numId w:val="34"/>
        </w:numPr>
        <w:spacing w:after="200"/>
        <w:ind w:left="360"/>
        <w:contextualSpacing/>
      </w:pPr>
      <w:r>
        <w:t xml:space="preserve">Select “Align Stack” </w:t>
      </w:r>
      <w:r w:rsidR="00762A1C">
        <w:t>from</w:t>
      </w:r>
      <w:r>
        <w:t xml:space="preserve"> the Polarization drop-down, as shown in the image at right. This will load the Stack Alignment utility.</w:t>
      </w:r>
      <w:r w:rsidR="00762A1C">
        <w:t xml:space="preserve"> If prompted, select the appropriate stack from the list.</w:t>
      </w:r>
    </w:p>
    <w:p w14:paraId="218E4C96" w14:textId="7AA72E6A" w:rsidR="007446D0" w:rsidRDefault="005948DC" w:rsidP="00AF5ED6">
      <w:pPr>
        <w:numPr>
          <w:ilvl w:val="0"/>
          <w:numId w:val="34"/>
        </w:numPr>
        <w:spacing w:after="200"/>
        <w:ind w:left="360"/>
        <w:contextualSpacing/>
      </w:pPr>
      <w:r>
        <w:rPr>
          <w:noProof/>
        </w:rPr>
        <w:drawing>
          <wp:anchor distT="0" distB="0" distL="114300" distR="114300" simplePos="0" relativeHeight="251640832" behindDoc="0" locked="0" layoutInCell="1" allowOverlap="1" wp14:anchorId="6392AE23" wp14:editId="345C59A3">
            <wp:simplePos x="0" y="0"/>
            <wp:positionH relativeFrom="column">
              <wp:posOffset>3987800</wp:posOffset>
            </wp:positionH>
            <wp:positionV relativeFrom="paragraph">
              <wp:posOffset>103505</wp:posOffset>
            </wp:positionV>
            <wp:extent cx="1828800" cy="3048000"/>
            <wp:effectExtent l="0" t="0" r="0" b="0"/>
            <wp:wrapSquare wrapText="bothSides"/>
            <wp:docPr id="447925570"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288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7446D0">
        <w:t>Click “Animate Stack” to view the images in the stack in a movie. Click “Animate Stack” again to stop the movie. Use the slider bar on the right to change the speed of the movie. The currently-displayed image frame number is displayed in the box next to “Frame.”</w:t>
      </w:r>
    </w:p>
    <w:p w14:paraId="6B1CC997" w14:textId="77777777" w:rsidR="00762A1C" w:rsidRDefault="00762A1C" w:rsidP="00AF5ED6">
      <w:pPr>
        <w:numPr>
          <w:ilvl w:val="1"/>
          <w:numId w:val="34"/>
        </w:numPr>
        <w:spacing w:after="200"/>
        <w:ind w:left="1080"/>
        <w:contextualSpacing/>
      </w:pPr>
      <w:r>
        <w:t>Change the frame number manually to select a specific image</w:t>
      </w:r>
    </w:p>
    <w:p w14:paraId="4A6EA169" w14:textId="77777777" w:rsidR="007446D0" w:rsidRDefault="00762A1C" w:rsidP="00AF5ED6">
      <w:pPr>
        <w:numPr>
          <w:ilvl w:val="0"/>
          <w:numId w:val="34"/>
        </w:numPr>
        <w:spacing w:after="200"/>
        <w:ind w:left="360"/>
        <w:contextualSpacing/>
      </w:pPr>
      <w:r>
        <w:t>Press “Toggle Image” to compare the current frame with the “Base” image.</w:t>
      </w:r>
    </w:p>
    <w:p w14:paraId="11332738" w14:textId="77777777" w:rsidR="00762A1C" w:rsidRDefault="00762A1C" w:rsidP="00AF5ED6">
      <w:pPr>
        <w:numPr>
          <w:ilvl w:val="1"/>
          <w:numId w:val="34"/>
        </w:numPr>
        <w:spacing w:after="200"/>
        <w:ind w:left="1080"/>
        <w:contextualSpacing/>
      </w:pPr>
      <w:r>
        <w:t>You can change the “base” image by selecting a new frame number next to “Base”.</w:t>
      </w:r>
    </w:p>
    <w:p w14:paraId="72743C4C" w14:textId="77777777" w:rsidR="00762A1C" w:rsidRDefault="00762A1C" w:rsidP="00AF5ED6">
      <w:pPr>
        <w:numPr>
          <w:ilvl w:val="0"/>
          <w:numId w:val="34"/>
        </w:numPr>
        <w:spacing w:after="200"/>
        <w:ind w:left="360"/>
        <w:contextualSpacing/>
      </w:pPr>
      <w:r>
        <w:t>Move the currently-displayed image using the direction buttons or the direction keys on the keyboard. The image will be moved by the number of pixels next to “Step.”</w:t>
      </w:r>
    </w:p>
    <w:p w14:paraId="703A2F36" w14:textId="77777777" w:rsidR="00762A1C" w:rsidRDefault="00762A1C" w:rsidP="00AF5ED6">
      <w:pPr>
        <w:numPr>
          <w:ilvl w:val="0"/>
          <w:numId w:val="34"/>
        </w:numPr>
        <w:spacing w:after="200"/>
        <w:ind w:left="360"/>
        <w:contextualSpacing/>
      </w:pPr>
      <w:r>
        <w:t>Continue moving and comparing images until the relative position of all images in the stack is optimized. When this is the case, press “Accept Alignment.” A new aligned stack is created</w:t>
      </w:r>
      <w:r w:rsidR="00EF417E">
        <w:t xml:space="preserve"> automatically</w:t>
      </w:r>
      <w:r>
        <w:t>, clipping off incomplete data at the edges as necessary. The new stack will have the name “</w:t>
      </w:r>
      <w:proofErr w:type="spellStart"/>
      <w:r>
        <w:t>a_STACKNAME</w:t>
      </w:r>
      <w:proofErr w:type="spellEnd"/>
      <w:r>
        <w:t>”, where STACKNAME is the name of the originally loaded stack.</w:t>
      </w:r>
    </w:p>
    <w:p w14:paraId="03321159" w14:textId="77777777" w:rsidR="00762A1C" w:rsidRDefault="00762A1C" w:rsidP="00AF5ED6">
      <w:pPr>
        <w:numPr>
          <w:ilvl w:val="0"/>
          <w:numId w:val="34"/>
        </w:numPr>
        <w:spacing w:after="200"/>
        <w:ind w:left="360"/>
        <w:contextualSpacing/>
      </w:pPr>
      <w:r>
        <w:t xml:space="preserve">To work with the new aligned stack in the </w:t>
      </w:r>
      <w:r w:rsidRPr="001D5D3C">
        <w:rPr>
          <w:color w:val="984806"/>
        </w:rPr>
        <w:t>Stack Browser</w:t>
      </w:r>
      <w:r>
        <w:t>, select SPHINX=&gt;Display Stack. A prompt will ask you to choose a stack – select the aligned stack “</w:t>
      </w:r>
      <w:proofErr w:type="spellStart"/>
      <w:r>
        <w:t>a_STACKNAME</w:t>
      </w:r>
      <w:proofErr w:type="spellEnd"/>
      <w:r>
        <w:t>”.</w:t>
      </w:r>
    </w:p>
    <w:p w14:paraId="32D03802" w14:textId="77777777" w:rsidR="00762A1C" w:rsidRDefault="00762A1C" w:rsidP="00762A1C">
      <w:pPr>
        <w:spacing w:after="200" w:line="276" w:lineRule="auto"/>
        <w:contextualSpacing/>
      </w:pPr>
    </w:p>
    <w:p w14:paraId="790172CD" w14:textId="77777777" w:rsidR="0031200C" w:rsidRDefault="0031200C" w:rsidP="0031200C">
      <w:hyperlink w:anchor="top" w:history="1">
        <w:r w:rsidRPr="009B794D">
          <w:rPr>
            <w:rStyle w:val="Hyperlink"/>
          </w:rPr>
          <w:t>back to top</w:t>
        </w:r>
      </w:hyperlink>
    </w:p>
    <w:p w14:paraId="479E1DA8" w14:textId="262998FB" w:rsidR="00B66EB3" w:rsidRPr="00FA2A31" w:rsidRDefault="0031200C" w:rsidP="00480B0D">
      <w:pPr>
        <w:pStyle w:val="Heading1"/>
      </w:pPr>
      <w:r>
        <w:br w:type="page"/>
      </w:r>
      <w:bookmarkStart w:id="58" w:name="nos"/>
      <w:bookmarkStart w:id="59" w:name="_Toc210939283"/>
      <w:bookmarkEnd w:id="58"/>
      <w:r w:rsidR="00FB450D">
        <w:rPr>
          <w:highlight w:val="yellow"/>
        </w:rPr>
        <w:lastRenderedPageBreak/>
        <w:t>M</w:t>
      </w:r>
      <w:r w:rsidR="00B66EB3" w:rsidRPr="00FA2A31">
        <w:rPr>
          <w:highlight w:val="yellow"/>
        </w:rPr>
        <w:t>. “</w:t>
      </w:r>
      <w:proofErr w:type="spellStart"/>
      <w:r w:rsidR="00B66EB3" w:rsidRPr="00FA2A31">
        <w:rPr>
          <w:highlight w:val="yellow"/>
        </w:rPr>
        <w:t>nos</w:t>
      </w:r>
      <w:proofErr w:type="spellEnd"/>
      <w:r w:rsidR="00B66EB3" w:rsidRPr="00FA2A31">
        <w:rPr>
          <w:highlight w:val="yellow"/>
        </w:rPr>
        <w:t>” older software</w:t>
      </w:r>
      <w:bookmarkEnd w:id="59"/>
    </w:p>
    <w:p w14:paraId="17E48130" w14:textId="77777777" w:rsidR="00B66EB3" w:rsidRDefault="00B66EB3" w:rsidP="00B66EB3">
      <w:r w:rsidRPr="009B794D">
        <w:t>This section contains additional information on the “</w:t>
      </w:r>
      <w:proofErr w:type="spellStart"/>
      <w:r w:rsidRPr="009B794D">
        <w:t>nos</w:t>
      </w:r>
      <w:proofErr w:type="spellEnd"/>
      <w:r w:rsidRPr="009B794D">
        <w:t xml:space="preserve">” package, </w:t>
      </w:r>
      <w:r>
        <w:t>which is included, but superseded by the rest of the GG Macros described above.</w:t>
      </w:r>
    </w:p>
    <w:p w14:paraId="343CC908" w14:textId="77777777" w:rsidR="002758E7" w:rsidRPr="002758E7" w:rsidRDefault="002758E7" w:rsidP="00B66EB3">
      <w:pPr>
        <w:rPr>
          <w:b/>
        </w:rPr>
      </w:pPr>
      <w:r>
        <w:rPr>
          <w:b/>
        </w:rPr>
        <w:t>WARNING: loading the “</w:t>
      </w:r>
      <w:proofErr w:type="spellStart"/>
      <w:r>
        <w:rPr>
          <w:b/>
        </w:rPr>
        <w:t>nos</w:t>
      </w:r>
      <w:proofErr w:type="spellEnd"/>
      <w:r>
        <w:rPr>
          <w:b/>
        </w:rPr>
        <w:t>” package may crash Igor if you have other packages loaded. Before loading the “</w:t>
      </w:r>
      <w:proofErr w:type="spellStart"/>
      <w:r>
        <w:rPr>
          <w:b/>
        </w:rPr>
        <w:t>nos</w:t>
      </w:r>
      <w:proofErr w:type="spellEnd"/>
      <w:r>
        <w:rPr>
          <w:b/>
        </w:rPr>
        <w:t>” package, always save your Igor experiment.</w:t>
      </w:r>
    </w:p>
    <w:p w14:paraId="1AF91365" w14:textId="77777777" w:rsidR="00B66EB3" w:rsidRPr="00C450BF" w:rsidRDefault="00B66EB3" w:rsidP="00B66EB3"/>
    <w:p w14:paraId="6069DB36" w14:textId="77777777" w:rsidR="00B66EB3" w:rsidRPr="00474841" w:rsidRDefault="00B66EB3" w:rsidP="00B66EB3">
      <w:pPr>
        <w:rPr>
          <w:b/>
        </w:rPr>
      </w:pPr>
      <w:r w:rsidRPr="00474841">
        <w:rPr>
          <w:b/>
        </w:rPr>
        <w:t>Creating a stack in “</w:t>
      </w:r>
      <w:proofErr w:type="spellStart"/>
      <w:r w:rsidRPr="00474841">
        <w:rPr>
          <w:b/>
        </w:rPr>
        <w:t>nos</w:t>
      </w:r>
      <w:proofErr w:type="spellEnd"/>
      <w:r w:rsidRPr="00474841">
        <w:rPr>
          <w:b/>
        </w:rPr>
        <w:t>”</w:t>
      </w:r>
    </w:p>
    <w:p w14:paraId="580B986F" w14:textId="77777777" w:rsidR="00B66EB3" w:rsidRDefault="00110D29" w:rsidP="00110D29">
      <w:pPr>
        <w:ind w:left="360" w:hanging="360"/>
      </w:pPr>
      <w:r>
        <w:t>1.</w:t>
      </w:r>
      <w:r>
        <w:tab/>
      </w:r>
      <w:proofErr w:type="spellStart"/>
      <w:r w:rsidR="00C450BF">
        <w:t>nos</w:t>
      </w:r>
      <w:proofErr w:type="spellEnd"/>
      <w:r w:rsidR="00355E60">
        <w:t xml:space="preserve"> </w:t>
      </w:r>
      <w:r w:rsidR="00C450BF">
        <w:t>=&gt;</w:t>
      </w:r>
      <w:r w:rsidR="00355E60">
        <w:t xml:space="preserve"> </w:t>
      </w:r>
      <w:r w:rsidR="00C450BF">
        <w:t xml:space="preserve">Load </w:t>
      </w:r>
      <w:proofErr w:type="spellStart"/>
      <w:r w:rsidR="00C450BF">
        <w:t>ImageProcess</w:t>
      </w:r>
      <w:proofErr w:type="spellEnd"/>
      <w:r w:rsidR="00C450BF">
        <w:t xml:space="preserve"> Package</w:t>
      </w:r>
    </w:p>
    <w:p w14:paraId="4FE3B0CA" w14:textId="07658098" w:rsidR="00B66EB3" w:rsidRDefault="005948DC" w:rsidP="00B66EB3">
      <w:pPr>
        <w:jc w:val="center"/>
      </w:pPr>
      <w:r w:rsidRPr="00DB3547">
        <w:rPr>
          <w:noProof/>
        </w:rPr>
        <w:drawing>
          <wp:inline distT="0" distB="0" distL="0" distR="0" wp14:anchorId="31D3F37A" wp14:editId="63BAD94B">
            <wp:extent cx="1423035" cy="1080770"/>
            <wp:effectExtent l="0" t="0" r="0" b="0"/>
            <wp:docPr id="509" name="Picture 38" descr="Description: Description: Description: Description: 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descr="Description: Description: Description: Description: Picture 3"/>
                    <pic:cNvPicPr>
                      <a:picLocks/>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3035" cy="1080770"/>
                    </a:xfrm>
                    <a:prstGeom prst="rect">
                      <a:avLst/>
                    </a:prstGeom>
                    <a:noFill/>
                    <a:ln>
                      <a:noFill/>
                    </a:ln>
                  </pic:spPr>
                </pic:pic>
              </a:graphicData>
            </a:graphic>
          </wp:inline>
        </w:drawing>
      </w:r>
    </w:p>
    <w:p w14:paraId="6D0226BF" w14:textId="77777777" w:rsidR="00B66EB3" w:rsidRDefault="00110D29" w:rsidP="00110D29">
      <w:pPr>
        <w:ind w:left="360" w:hanging="360"/>
      </w:pPr>
      <w:r>
        <w:t>2.</w:t>
      </w:r>
      <w:r>
        <w:tab/>
      </w:r>
      <w:proofErr w:type="spellStart"/>
      <w:r w:rsidR="00B66EB3">
        <w:t>nos</w:t>
      </w:r>
      <w:proofErr w:type="spellEnd"/>
      <w:r w:rsidR="00355E60">
        <w:t xml:space="preserve"> </w:t>
      </w:r>
      <w:r w:rsidR="00B66EB3">
        <w:t>=&gt;</w:t>
      </w:r>
      <w:r w:rsidR="00355E60">
        <w:t xml:space="preserve"> </w:t>
      </w:r>
      <w:r w:rsidR="00B66EB3">
        <w:t xml:space="preserve">file I/O </w:t>
      </w:r>
      <w:r w:rsidR="006D4205">
        <w:t>command+1 or Ctrl+1</w:t>
      </w:r>
    </w:p>
    <w:p w14:paraId="069566C6" w14:textId="77777777" w:rsidR="00B66EB3" w:rsidRDefault="00B66EB3" w:rsidP="00B66EB3"/>
    <w:p w14:paraId="2C94774C" w14:textId="77777777" w:rsidR="00B66EB3" w:rsidRDefault="00D878D8" w:rsidP="00D878D8">
      <w:pPr>
        <w:ind w:left="360" w:hanging="360"/>
      </w:pPr>
      <w:r>
        <w:t>3.</w:t>
      </w:r>
      <w:r>
        <w:tab/>
      </w:r>
      <w:r w:rsidR="00B66EB3">
        <w:t xml:space="preserve">Click “set folder” button and choose folder with the image files, click “choose”. Ensure the correct file type is selected (TIFF or P3B supported. If you need any other formats, please let us know and we will make them readable). If energy goes from high to low (e.g. at SRC), be sure to un-check the E-&gt; box. Click “load image”. This will load all images in the selected folder and create a stack. Click “yes” when it asks if you wish to create an 8-bit stack. This saves a lot of time and memory and does not reduce sensitivity or dynamic range. On the popup histogram, move the vertical bars to select the region in which all gray levels are in your stack, and convert only those to 256 gray levels in the 8-bit stack. The limits must be set manually, and this is a great advantage of this software, because it enables you to cut off unused </w:t>
      </w:r>
      <w:proofErr w:type="spellStart"/>
      <w:r w:rsidR="00B66EB3">
        <w:t>graylevels</w:t>
      </w:r>
      <w:proofErr w:type="spellEnd"/>
      <w:r w:rsidR="00B66EB3">
        <w:t>, or pixel artifacts, which in our experience often exist. For PEEM-3 files (P3B format) we find that usually selecting all gray levels between 0 and 10000 gives good contrast and gray scale conversion. If the stack is saturated increase the cu</w:t>
      </w:r>
      <w:r w:rsidR="005E456B">
        <w:t>t</w:t>
      </w:r>
      <w:r w:rsidR="00B66EB3">
        <w:t xml:space="preserve"> off to a number greater than 10000, if too dark decrease it to a lower number. For other microscopes, play around and find yourself the best conditions. Click “rescale”.</w:t>
      </w:r>
    </w:p>
    <w:p w14:paraId="56B16F62" w14:textId="0EF83B33" w:rsidR="00B66EB3" w:rsidRDefault="005948DC" w:rsidP="00B66EB3">
      <w:pPr>
        <w:jc w:val="center"/>
      </w:pPr>
      <w:r w:rsidRPr="00830805">
        <w:rPr>
          <w:noProof/>
          <w:color w:val="FF0000"/>
        </w:rPr>
        <w:drawing>
          <wp:inline distT="0" distB="0" distL="0" distR="0" wp14:anchorId="0A280AE5" wp14:editId="1FF0213A">
            <wp:extent cx="1804035" cy="2004695"/>
            <wp:effectExtent l="0" t="0" r="0" b="0"/>
            <wp:docPr id="508" name="Picture 39" descr="Description: Description: Description: Description: 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descr="Description: Description: Description: Description: Picture 4"/>
                    <pic:cNvPicPr>
                      <a:picLocks/>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04035" cy="2004695"/>
                    </a:xfrm>
                    <a:prstGeom prst="rect">
                      <a:avLst/>
                    </a:prstGeom>
                    <a:noFill/>
                    <a:ln>
                      <a:noFill/>
                    </a:ln>
                  </pic:spPr>
                </pic:pic>
              </a:graphicData>
            </a:graphic>
          </wp:inline>
        </w:drawing>
      </w:r>
      <w:r w:rsidR="00B66EB3" w:rsidRPr="00B32B4A">
        <w:rPr>
          <w:color w:val="FF0000"/>
        </w:rPr>
        <w:t xml:space="preserve">       </w:t>
      </w:r>
      <w:r w:rsidRPr="00830805">
        <w:rPr>
          <w:noProof/>
          <w:color w:val="FF0000"/>
        </w:rPr>
        <w:drawing>
          <wp:inline distT="0" distB="0" distL="0" distR="0" wp14:anchorId="7DED3DBD" wp14:editId="6AB50A86">
            <wp:extent cx="1232535" cy="2391410"/>
            <wp:effectExtent l="0" t="0" r="0" b="0"/>
            <wp:docPr id="507" name="Picture 40" descr="Description: Description: Description: Description: 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descr="Description: Description: Description: Description: Picture 6"/>
                    <pic:cNvPicPr>
                      <a:picLocks/>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32535" cy="2391410"/>
                    </a:xfrm>
                    <a:prstGeom prst="rect">
                      <a:avLst/>
                    </a:prstGeom>
                    <a:noFill/>
                    <a:ln>
                      <a:noFill/>
                    </a:ln>
                  </pic:spPr>
                </pic:pic>
              </a:graphicData>
            </a:graphic>
          </wp:inline>
        </w:drawing>
      </w:r>
      <w:r w:rsidR="00B66EB3" w:rsidRPr="00B32B4A">
        <w:rPr>
          <w:color w:val="FF0000"/>
        </w:rPr>
        <w:t xml:space="preserve">        </w:t>
      </w:r>
      <w:r w:rsidRPr="00DB3547">
        <w:rPr>
          <w:noProof/>
        </w:rPr>
        <w:drawing>
          <wp:inline distT="0" distB="0" distL="0" distR="0" wp14:anchorId="1D369DEA" wp14:editId="099A7603">
            <wp:extent cx="2171065" cy="2425065"/>
            <wp:effectExtent l="0" t="0" r="0" b="0"/>
            <wp:docPr id="506" name="Picture 41" descr="Description: Description: Description: Description: 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 descr="Description: Description: Description: Description: Picture 7"/>
                    <pic:cNvPicPr>
                      <a:picLocks/>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71065" cy="2425065"/>
                    </a:xfrm>
                    <a:prstGeom prst="rect">
                      <a:avLst/>
                    </a:prstGeom>
                    <a:noFill/>
                    <a:ln>
                      <a:noFill/>
                    </a:ln>
                  </pic:spPr>
                </pic:pic>
              </a:graphicData>
            </a:graphic>
          </wp:inline>
        </w:drawing>
      </w:r>
    </w:p>
    <w:p w14:paraId="700AD518" w14:textId="77777777" w:rsidR="00B66EB3" w:rsidRDefault="00D5042B" w:rsidP="00D5042B">
      <w:pPr>
        <w:ind w:left="360" w:hanging="360"/>
      </w:pPr>
      <w:r>
        <w:t>4.</w:t>
      </w:r>
      <w:r>
        <w:tab/>
      </w:r>
      <w:r w:rsidR="00B66EB3">
        <w:t xml:space="preserve">Click the “load </w:t>
      </w:r>
      <w:proofErr w:type="spellStart"/>
      <w:r w:rsidR="00B66EB3">
        <w:t>dat</w:t>
      </w:r>
      <w:proofErr w:type="spellEnd"/>
      <w:r w:rsidR="00B66EB3">
        <w:t>” box and select the energy axis file.</w:t>
      </w:r>
    </w:p>
    <w:p w14:paraId="6A9DF965" w14:textId="77777777" w:rsidR="00B66EB3" w:rsidRDefault="00B66EB3" w:rsidP="00B66EB3"/>
    <w:p w14:paraId="49758550" w14:textId="77777777" w:rsidR="00B66EB3" w:rsidRDefault="00D5042B" w:rsidP="00D5042B">
      <w:pPr>
        <w:ind w:left="360" w:hanging="360"/>
      </w:pPr>
      <w:r>
        <w:lastRenderedPageBreak/>
        <w:t>5.</w:t>
      </w:r>
      <w:r>
        <w:tab/>
      </w:r>
      <w:r w:rsidR="00B66EB3">
        <w:t>Click “view” to show image and “play/stop” to play the stack as a movie.</w:t>
      </w:r>
    </w:p>
    <w:p w14:paraId="3C881DF0" w14:textId="77777777" w:rsidR="00B66EB3" w:rsidRDefault="00B66EB3" w:rsidP="00B66EB3"/>
    <w:p w14:paraId="4CF14BCA" w14:textId="77777777" w:rsidR="00B66EB3" w:rsidRDefault="00D5042B" w:rsidP="00D5042B">
      <w:pPr>
        <w:ind w:left="360" w:hanging="360"/>
      </w:pPr>
      <w:r>
        <w:t>6.</w:t>
      </w:r>
      <w:r>
        <w:tab/>
      </w:r>
      <w:r w:rsidR="00B66EB3">
        <w:t xml:space="preserve">If you are satisfied, and the stack does not saturate or look too dark at any energies, hit the “Save” button, and save it with a very short name, e.g. “s630”, s for stack and a number. Longer names will generate huge problems </w:t>
      </w:r>
      <w:proofErr w:type="gramStart"/>
      <w:r w:rsidR="00B66EB3">
        <w:t>later on</w:t>
      </w:r>
      <w:proofErr w:type="gramEnd"/>
      <w:r w:rsidR="00B62BD6">
        <w:t xml:space="preserve"> (</w:t>
      </w:r>
      <w:hyperlink w:anchor="whyshort" w:history="1">
        <w:r w:rsidR="00B62BD6" w:rsidRPr="009B794D">
          <w:rPr>
            <w:rStyle w:val="Hyperlink"/>
          </w:rPr>
          <w:t>see where</w:t>
        </w:r>
      </w:hyperlink>
      <w:r w:rsidR="00B62BD6">
        <w:t>)</w:t>
      </w:r>
      <w:r w:rsidR="00B66EB3">
        <w:t>, so avoid them. Starting a stack name with a number also creates problems in Igor, so avoid it. Sorry. This is the annoying part of using Igor,</w:t>
      </w:r>
      <w:r w:rsidR="00C450BF">
        <w:t xml:space="preserve"> it has its own idiosyncrasies.</w:t>
      </w:r>
    </w:p>
    <w:p w14:paraId="5FF568C9" w14:textId="77777777" w:rsidR="00B66EB3" w:rsidRDefault="00B66EB3" w:rsidP="00B66EB3"/>
    <w:p w14:paraId="64C1D024" w14:textId="77777777" w:rsidR="00B66EB3" w:rsidRDefault="00B66EB3" w:rsidP="00B66EB3">
      <w:r>
        <w:t xml:space="preserve">If you are done and want to move on to </w:t>
      </w:r>
      <w:hyperlink w:anchor="G" w:history="1">
        <w:r w:rsidRPr="005C0C27">
          <w:rPr>
            <w:rStyle w:val="Hyperlink"/>
          </w:rPr>
          <w:t>Component mapping (G)</w:t>
        </w:r>
      </w:hyperlink>
      <w:r>
        <w:t xml:space="preserve"> or </w:t>
      </w:r>
      <w:hyperlink w:anchor="I" w:history="1">
        <w:r w:rsidRPr="005C0C27">
          <w:rPr>
            <w:rStyle w:val="Hyperlink"/>
          </w:rPr>
          <w:t>Single pixel analysis (I)</w:t>
        </w:r>
      </w:hyperlink>
      <w:r>
        <w:t>, do so. If you would like to extract spectra from specific regions of interest, or create non-quantitative elemental distribution maps, read on here.</w:t>
      </w:r>
    </w:p>
    <w:p w14:paraId="7A5AEF35" w14:textId="77777777" w:rsidR="00B66EB3" w:rsidRPr="00474841" w:rsidRDefault="00B66EB3" w:rsidP="00B66EB3">
      <w:pPr>
        <w:rPr>
          <w:b/>
        </w:rPr>
      </w:pPr>
    </w:p>
    <w:p w14:paraId="0D97C74F" w14:textId="77777777" w:rsidR="00B66EB3" w:rsidRPr="00474841" w:rsidRDefault="00B66EB3" w:rsidP="00B66EB3">
      <w:pPr>
        <w:rPr>
          <w:b/>
        </w:rPr>
      </w:pPr>
      <w:r w:rsidRPr="00474841">
        <w:rPr>
          <w:b/>
        </w:rPr>
        <w:t>Extracting a spectrum from an ROI in “</w:t>
      </w:r>
      <w:proofErr w:type="spellStart"/>
      <w:r w:rsidRPr="00474841">
        <w:rPr>
          <w:b/>
        </w:rPr>
        <w:t>nos</w:t>
      </w:r>
      <w:proofErr w:type="spellEnd"/>
      <w:r w:rsidRPr="00474841">
        <w:rPr>
          <w:b/>
        </w:rPr>
        <w:t>”</w:t>
      </w:r>
    </w:p>
    <w:p w14:paraId="12C5C957" w14:textId="77777777" w:rsidR="00B66EB3" w:rsidRDefault="00AA175D" w:rsidP="00AA175D">
      <w:pPr>
        <w:ind w:left="360" w:hanging="360"/>
      </w:pPr>
      <w:r>
        <w:t>1.</w:t>
      </w:r>
      <w:r>
        <w:tab/>
      </w:r>
      <w:proofErr w:type="spellStart"/>
      <w:r w:rsidR="00B66EB3">
        <w:t>nos</w:t>
      </w:r>
      <w:proofErr w:type="spellEnd"/>
      <w:r w:rsidR="00B66EB3">
        <w:t xml:space="preserve">=&gt;ROI </w:t>
      </w:r>
      <w:r w:rsidR="006D4205">
        <w:t>command+2 or Ctrl+2</w:t>
      </w:r>
      <w:r w:rsidR="00A151A4">
        <w:t>.</w:t>
      </w:r>
      <w:r w:rsidR="00B66EB3">
        <w:t xml:space="preserve"> Click “start draw ROI”, select a region of interest (ROI) on the image, then click “finish ROI”. You can select any shape for the ROI, by using the appropriate tools in the toolbox that appears when you hit</w:t>
      </w:r>
      <w:r w:rsidR="006D4205">
        <w:t xml:space="preserve"> command+2 or Ctrl+2</w:t>
      </w:r>
      <w:r w:rsidR="00B66EB3">
        <w:t>. You can also save this ROI, if you need to correlate it to its spectrum.</w:t>
      </w:r>
    </w:p>
    <w:p w14:paraId="48C9C574" w14:textId="77777777" w:rsidR="00C450BF" w:rsidRDefault="00AA175D" w:rsidP="00AA175D">
      <w:pPr>
        <w:ind w:left="360" w:hanging="360"/>
      </w:pPr>
      <w:r>
        <w:t>2.</w:t>
      </w:r>
      <w:r>
        <w:tab/>
      </w:r>
      <w:proofErr w:type="spellStart"/>
      <w:r w:rsidR="00B66EB3">
        <w:t>nos</w:t>
      </w:r>
      <w:proofErr w:type="spellEnd"/>
      <w:r w:rsidR="00B66EB3">
        <w:t xml:space="preserve">=&gt;Extract Spectrum </w:t>
      </w:r>
      <w:r w:rsidR="006D4205">
        <w:t>command+3 or Ctrl+3</w:t>
      </w:r>
      <w:r w:rsidR="00B66EB3">
        <w:t xml:space="preserve">. The spectrum will </w:t>
      </w:r>
      <w:proofErr w:type="gramStart"/>
      <w:r w:rsidR="00B66EB3">
        <w:t>appear</w:t>
      </w:r>
      <w:proofErr w:type="gramEnd"/>
      <w:r w:rsidR="00B66EB3">
        <w:t xml:space="preserve"> and you can save it as you wish.</w:t>
      </w:r>
    </w:p>
    <w:p w14:paraId="7FA8CB7A" w14:textId="77777777" w:rsidR="00C450BF" w:rsidRDefault="00C450BF" w:rsidP="00B66EB3"/>
    <w:p w14:paraId="09930D72" w14:textId="77777777" w:rsidR="00B66EB3" w:rsidRDefault="00B66EB3" w:rsidP="00B66EB3">
      <w:hyperlink w:anchor="top" w:history="1">
        <w:r w:rsidRPr="009B794D">
          <w:rPr>
            <w:rStyle w:val="Hyperlink"/>
          </w:rPr>
          <w:t>back to top</w:t>
        </w:r>
      </w:hyperlink>
    </w:p>
    <w:p w14:paraId="69778722" w14:textId="77777777" w:rsidR="00B66EB3" w:rsidRDefault="00B66EB3" w:rsidP="00B66EB3"/>
    <w:p w14:paraId="29881073" w14:textId="0C973559" w:rsidR="00B66EB3" w:rsidRDefault="005948DC" w:rsidP="00B66EB3">
      <w:pPr>
        <w:jc w:val="center"/>
      </w:pPr>
      <w:r w:rsidRPr="00DB3547">
        <w:rPr>
          <w:noProof/>
        </w:rPr>
        <w:drawing>
          <wp:inline distT="0" distB="0" distL="0" distR="0" wp14:anchorId="4FDCA1DB" wp14:editId="6279736E">
            <wp:extent cx="4166235" cy="2522855"/>
            <wp:effectExtent l="0" t="0" r="0" b="0"/>
            <wp:docPr id="505" name="Picture 42" descr="Description: Description: Description: Description: 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descr="Description: Description: Description: Description: Picture 8"/>
                    <pic:cNvPicPr>
                      <a:picLocks/>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66235" cy="2522855"/>
                    </a:xfrm>
                    <a:prstGeom prst="rect">
                      <a:avLst/>
                    </a:prstGeom>
                    <a:noFill/>
                    <a:ln>
                      <a:noFill/>
                    </a:ln>
                  </pic:spPr>
                </pic:pic>
              </a:graphicData>
            </a:graphic>
          </wp:inline>
        </w:drawing>
      </w:r>
    </w:p>
    <w:p w14:paraId="63EBD13C" w14:textId="77777777" w:rsidR="00B66EB3" w:rsidRDefault="00B66EB3" w:rsidP="00B66EB3"/>
    <w:p w14:paraId="68C6D33F" w14:textId="77777777" w:rsidR="00B66EB3" w:rsidRPr="00474841" w:rsidRDefault="00B66EB3" w:rsidP="00B66EB3">
      <w:pPr>
        <w:rPr>
          <w:b/>
        </w:rPr>
      </w:pPr>
      <w:r w:rsidRPr="00474841">
        <w:rPr>
          <w:b/>
        </w:rPr>
        <w:t>Generating an elemental distribution map in “</w:t>
      </w:r>
      <w:proofErr w:type="spellStart"/>
      <w:r w:rsidRPr="00474841">
        <w:rPr>
          <w:b/>
        </w:rPr>
        <w:t>nos</w:t>
      </w:r>
      <w:proofErr w:type="spellEnd"/>
      <w:r w:rsidRPr="00474841">
        <w:rPr>
          <w:b/>
        </w:rPr>
        <w:t>”</w:t>
      </w:r>
    </w:p>
    <w:p w14:paraId="2EA2F9AB" w14:textId="77777777" w:rsidR="00B66EB3" w:rsidRDefault="00B66EB3" w:rsidP="00B66EB3">
      <w:r>
        <w:t xml:space="preserve">Move one vertical bar from the left of the plot to the highest (Ca) peak, move the other vertical bar to the middle of the pre-edge, then click “try it” to get a division map of the entire image (this is the digital ratio of the on-peak/off-peak images). The gray levels will show the concentration (of Ca). This map is not </w:t>
      </w:r>
      <w:proofErr w:type="gramStart"/>
      <w:r>
        <w:t>quantitative, but</w:t>
      </w:r>
      <w:proofErr w:type="gramEnd"/>
      <w:r>
        <w:t xml:space="preserve"> gives you an idea of where the element is abundant. Relative concentrations are usually reliable, so if the gray level reading in one pixel is less than in another pixel, it means that the concentration of the element is greater in the first than in the second pixel. Different chemical species (minerals, macromolecules, compounds) are not distinguished in this map. To distinguish them, you need to do </w:t>
      </w:r>
      <w:hyperlink w:anchor="H" w:history="1">
        <w:r w:rsidRPr="005C0C27">
          <w:rPr>
            <w:rStyle w:val="Hyperlink"/>
          </w:rPr>
          <w:t>Component mapping</w:t>
        </w:r>
        <w:r>
          <w:rPr>
            <w:rStyle w:val="Hyperlink"/>
          </w:rPr>
          <w:t xml:space="preserve"> (H)</w:t>
        </w:r>
      </w:hyperlink>
      <w:r>
        <w:t>.</w:t>
      </w:r>
    </w:p>
    <w:p w14:paraId="3D50F089" w14:textId="77777777" w:rsidR="00584A85" w:rsidRDefault="00B66EB3" w:rsidP="00B66EB3">
      <w:r>
        <w:lastRenderedPageBreak/>
        <w:t>To adjust the gray levels in the distribution map, go to “</w:t>
      </w:r>
      <w:proofErr w:type="spellStart"/>
      <w:r>
        <w:t>nos</w:t>
      </w:r>
      <w:proofErr w:type="spellEnd"/>
      <w:r>
        <w:t xml:space="preserve">” in the menu bar, select “Image Contrast”. In the window that appears select “Ramps”, set the Levels somewhere between 4 and 8. Click “Apply”. Once you found the Levels that work best for your map, click on the map itself to select it, go to “File”, “Save Graphics” and give it a name. If you forgot to click on the </w:t>
      </w:r>
      <w:proofErr w:type="gramStart"/>
      <w:r>
        <w:t>map</w:t>
      </w:r>
      <w:proofErr w:type="gramEnd"/>
      <w:r>
        <w:t xml:space="preserve"> you will save the ramps rather than the map.</w:t>
      </w:r>
    </w:p>
    <w:p w14:paraId="65288252" w14:textId="77777777" w:rsidR="00584A85" w:rsidRDefault="00584A85" w:rsidP="00B66EB3"/>
    <w:p w14:paraId="5E1C79BA" w14:textId="77777777" w:rsidR="00B66EB3" w:rsidRDefault="00B66EB3" w:rsidP="00B66EB3">
      <w:pPr>
        <w:rPr>
          <w:rStyle w:val="Hyperlink"/>
        </w:rPr>
      </w:pPr>
      <w:hyperlink w:anchor="top" w:history="1">
        <w:r w:rsidRPr="009B794D">
          <w:rPr>
            <w:rStyle w:val="Hyperlink"/>
          </w:rPr>
          <w:t>back to top</w:t>
        </w:r>
      </w:hyperlink>
    </w:p>
    <w:p w14:paraId="0576AAAB" w14:textId="77777777" w:rsidR="00B321F6" w:rsidRDefault="00B321F6" w:rsidP="00B66EB3">
      <w:pPr>
        <w:rPr>
          <w:rStyle w:val="Hyperlink"/>
        </w:rPr>
      </w:pPr>
    </w:p>
    <w:p w14:paraId="0FC0DE9C" w14:textId="77777777" w:rsidR="00B75F3A" w:rsidRDefault="00B75F3A" w:rsidP="00B0230B">
      <w:pPr>
        <w:rPr>
          <w:rStyle w:val="Hyperlink"/>
        </w:rPr>
      </w:pPr>
    </w:p>
    <w:p w14:paraId="137743C8" w14:textId="00DE5EA0" w:rsidR="00B0230B" w:rsidRDefault="00B75F3A" w:rsidP="006F6F50">
      <w:pPr>
        <w:pStyle w:val="Heading1"/>
        <w:rPr>
          <w:rStyle w:val="Hyperlink"/>
        </w:rPr>
      </w:pPr>
      <w:bookmarkStart w:id="60" w:name="M"/>
      <w:r>
        <w:rPr>
          <w:rStyle w:val="Hyperlink"/>
          <w:b/>
          <w:bCs/>
          <w:color w:val="000000"/>
          <w:highlight w:val="yellow"/>
          <w:u w:val="none"/>
        </w:rPr>
        <w:br w:type="page"/>
      </w:r>
      <w:bookmarkEnd w:id="60"/>
      <w:r w:rsidR="006F6F50">
        <w:rPr>
          <w:rStyle w:val="Hyperlink"/>
        </w:rPr>
        <w:lastRenderedPageBreak/>
        <w:t xml:space="preserve"> </w:t>
      </w:r>
    </w:p>
    <w:p w14:paraId="61701377" w14:textId="77777777" w:rsidR="00B0230B" w:rsidRDefault="00B0230B" w:rsidP="00133519"/>
    <w:p w14:paraId="23A7A4D5" w14:textId="77777777" w:rsidR="00C72DD3" w:rsidRDefault="00C72DD3" w:rsidP="00133519"/>
    <w:p w14:paraId="716B48BB" w14:textId="77777777" w:rsidR="00C72DD3" w:rsidRDefault="00C72DD3" w:rsidP="00133519"/>
    <w:p w14:paraId="3BD22778" w14:textId="77777777" w:rsidR="00C72DD3" w:rsidRDefault="00C72DD3" w:rsidP="00133519"/>
    <w:p w14:paraId="0840F1E7" w14:textId="77777777" w:rsidR="00C72DD3" w:rsidRDefault="00C72DD3" w:rsidP="00133519"/>
    <w:p w14:paraId="3E8CCD16" w14:textId="77777777" w:rsidR="00C72DD3" w:rsidRDefault="00C72DD3" w:rsidP="00133519"/>
    <w:p w14:paraId="3AA4983D" w14:textId="77777777" w:rsidR="00C72DD3" w:rsidRDefault="00C72DD3" w:rsidP="00133519"/>
    <w:p w14:paraId="57712E6E" w14:textId="77777777" w:rsidR="00C72DD3" w:rsidRDefault="00C72DD3" w:rsidP="00133519"/>
    <w:p w14:paraId="2C0F1CBC" w14:textId="77777777" w:rsidR="00C72DD3" w:rsidRDefault="00C72DD3" w:rsidP="00133519"/>
    <w:p w14:paraId="5ACE2BEA" w14:textId="77777777" w:rsidR="00C72DD3" w:rsidRDefault="00C72DD3" w:rsidP="00133519"/>
    <w:p w14:paraId="3277A51F" w14:textId="77777777" w:rsidR="00C72DD3" w:rsidRDefault="00C72DD3" w:rsidP="00133519"/>
    <w:p w14:paraId="33066C6E" w14:textId="77777777" w:rsidR="00C72DD3" w:rsidRDefault="00C72DD3" w:rsidP="00133519"/>
    <w:p w14:paraId="187A8D75" w14:textId="77777777" w:rsidR="00B75F3A" w:rsidRDefault="00B75F3A" w:rsidP="00133519"/>
    <w:p w14:paraId="30917EA6" w14:textId="77777777" w:rsidR="00B75F3A" w:rsidRDefault="00B75F3A" w:rsidP="00133519"/>
    <w:p w14:paraId="58B4622C" w14:textId="77777777" w:rsidR="00B75F3A" w:rsidRDefault="00B75F3A" w:rsidP="00133519"/>
    <w:p w14:paraId="1B2710D9" w14:textId="77777777" w:rsidR="00B75F3A" w:rsidRDefault="00B75F3A" w:rsidP="00133519"/>
    <w:p w14:paraId="44BE06A9" w14:textId="77777777" w:rsidR="00B75F3A" w:rsidRDefault="00B75F3A" w:rsidP="00133519"/>
    <w:p w14:paraId="49125337" w14:textId="77777777" w:rsidR="00B75F3A" w:rsidRDefault="00B75F3A" w:rsidP="00133519"/>
    <w:p w14:paraId="5F0F4C4E" w14:textId="77777777" w:rsidR="00B75F3A" w:rsidRDefault="00B75F3A" w:rsidP="00133519"/>
    <w:p w14:paraId="68EF38AE" w14:textId="77777777" w:rsidR="00B75F3A" w:rsidRDefault="00B75F3A" w:rsidP="00133519"/>
    <w:p w14:paraId="3C5E5E14" w14:textId="77777777" w:rsidR="00B75F3A" w:rsidRDefault="00B75F3A" w:rsidP="00133519"/>
    <w:p w14:paraId="0B4BEA34" w14:textId="77777777" w:rsidR="00B75F3A" w:rsidRDefault="00B75F3A" w:rsidP="00133519"/>
    <w:p w14:paraId="7A64848F" w14:textId="77777777" w:rsidR="00B75F3A" w:rsidRDefault="00B75F3A" w:rsidP="00133519"/>
    <w:sectPr w:rsidR="00B75F3A" w:rsidSect="00B75F3A">
      <w:headerReference w:type="default" r:id="rId61"/>
      <w:footerReference w:type="even" r:id="rId62"/>
      <w:footerReference w:type="default" r:id="rId63"/>
      <w:pgSz w:w="12240" w:h="15840"/>
      <w:pgMar w:top="1440" w:right="1260" w:bottom="1440" w:left="1233" w:header="720" w:footer="110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A43717" w14:textId="77777777" w:rsidR="00307135" w:rsidRDefault="00307135">
      <w:r>
        <w:separator/>
      </w:r>
    </w:p>
  </w:endnote>
  <w:endnote w:type="continuationSeparator" w:id="0">
    <w:p w14:paraId="64FFED41" w14:textId="77777777" w:rsidR="00307135" w:rsidRDefault="003071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Adobe Garamond Pro Bold">
    <w:altName w:val="Garamond"/>
    <w:panose1 w:val="020B0604020202020204"/>
    <w:charset w:val="4D"/>
    <w:family w:val="roman"/>
    <w:notTrueType/>
    <w:pitch w:val="variable"/>
    <w:sig w:usb0="00000007" w:usb1="00000001"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A22480" w14:textId="77777777" w:rsidR="00D37F23" w:rsidRDefault="00D37F23" w:rsidP="00B66EB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65F3E95" w14:textId="77777777" w:rsidR="00D37F23" w:rsidRDefault="00D37F2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0A1038" w14:textId="77777777" w:rsidR="00D37F23" w:rsidRDefault="00D37F23" w:rsidP="00B66EB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976D6">
      <w:rPr>
        <w:rStyle w:val="PageNumber"/>
        <w:noProof/>
      </w:rPr>
      <w:t>18</w:t>
    </w:r>
    <w:r>
      <w:rPr>
        <w:rStyle w:val="PageNumber"/>
      </w:rPr>
      <w:fldChar w:fldCharType="end"/>
    </w:r>
  </w:p>
  <w:p w14:paraId="571CEDF6" w14:textId="77777777" w:rsidR="00D37F23" w:rsidRDefault="00D37F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A3DF3E" w14:textId="77777777" w:rsidR="00307135" w:rsidRDefault="00307135">
      <w:r>
        <w:separator/>
      </w:r>
    </w:p>
  </w:footnote>
  <w:footnote w:type="continuationSeparator" w:id="0">
    <w:p w14:paraId="7B99E324" w14:textId="77777777" w:rsidR="00307135" w:rsidRDefault="0030713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4D729A" w14:textId="77777777" w:rsidR="00D37F23" w:rsidRPr="008821D1" w:rsidRDefault="00FD1ADA" w:rsidP="00B66EB3">
    <w:pPr>
      <w:jc w:val="right"/>
      <w:rPr>
        <w:color w:val="FF0000"/>
        <w:szCs w:val="20"/>
      </w:rPr>
    </w:pPr>
    <w:r w:rsidRPr="008821D1">
      <w:rPr>
        <w:color w:val="FF0000"/>
        <w:szCs w:val="20"/>
      </w:rPr>
      <w:t>U</w:t>
    </w:r>
    <w:r w:rsidR="00432B9D" w:rsidRPr="008821D1">
      <w:rPr>
        <w:color w:val="FF0000"/>
        <w:szCs w:val="20"/>
      </w:rPr>
      <w:t xml:space="preserve">pdated </w:t>
    </w:r>
    <w:r w:rsidR="005D2572">
      <w:rPr>
        <w:color w:val="FF0000"/>
        <w:szCs w:val="20"/>
      </w:rPr>
      <w:t>October</w:t>
    </w:r>
    <w:r w:rsidR="00BE22D8">
      <w:rPr>
        <w:color w:val="FF0000"/>
        <w:szCs w:val="20"/>
      </w:rPr>
      <w:t xml:space="preserve"> </w:t>
    </w:r>
    <w:r w:rsidR="00497302">
      <w:rPr>
        <w:color w:val="FF0000"/>
        <w:szCs w:val="20"/>
      </w:rPr>
      <w:t>9</w:t>
    </w:r>
    <w:r w:rsidR="0024530A" w:rsidRPr="00BE22D8">
      <w:rPr>
        <w:color w:val="FF0000"/>
        <w:szCs w:val="20"/>
        <w:vertAlign w:val="superscript"/>
      </w:rPr>
      <w:t>th</w:t>
    </w:r>
    <w:r w:rsidR="00D37F23" w:rsidRPr="008821D1">
      <w:rPr>
        <w:color w:val="FF0000"/>
        <w:szCs w:val="20"/>
      </w:rPr>
      <w:t>, 20</w:t>
    </w:r>
    <w:r w:rsidR="00082557">
      <w:rPr>
        <w:color w:val="FF0000"/>
        <w:szCs w:val="20"/>
      </w:rPr>
      <w:t>2</w:t>
    </w:r>
    <w:r w:rsidR="005D2572">
      <w:rPr>
        <w:color w:val="FF0000"/>
        <w:szCs w:val="20"/>
      </w:rPr>
      <w:t>5</w:t>
    </w:r>
  </w:p>
  <w:p w14:paraId="6A325948" w14:textId="77777777" w:rsidR="00D37F23" w:rsidRDefault="00D37F2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0DEEE7A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Arial"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Arial"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3A695B"/>
    <w:multiLevelType w:val="hybridMultilevel"/>
    <w:tmpl w:val="4BA469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667021"/>
    <w:multiLevelType w:val="hybridMultilevel"/>
    <w:tmpl w:val="E806C1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077001F"/>
    <w:multiLevelType w:val="hybridMultilevel"/>
    <w:tmpl w:val="193A1D82"/>
    <w:lvl w:ilvl="0" w:tplc="000F0409">
      <w:start w:val="6"/>
      <w:numFmt w:val="decimal"/>
      <w:lvlText w:val="%1."/>
      <w:lvlJc w:val="left"/>
      <w:pPr>
        <w:tabs>
          <w:tab w:val="num" w:pos="720"/>
        </w:tabs>
        <w:ind w:left="72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4" w15:restartNumberingAfterBreak="0">
    <w:nsid w:val="0567714E"/>
    <w:multiLevelType w:val="hybridMultilevel"/>
    <w:tmpl w:val="09AC58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5E3EDF"/>
    <w:multiLevelType w:val="hybridMultilevel"/>
    <w:tmpl w:val="D278DEB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02916AB"/>
    <w:multiLevelType w:val="hybridMultilevel"/>
    <w:tmpl w:val="A938774E"/>
    <w:lvl w:ilvl="0" w:tplc="000F0409">
      <w:start w:val="4"/>
      <w:numFmt w:val="decimal"/>
      <w:lvlText w:val="%1."/>
      <w:lvlJc w:val="left"/>
      <w:pPr>
        <w:tabs>
          <w:tab w:val="num" w:pos="720"/>
        </w:tabs>
        <w:ind w:left="72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7" w15:restartNumberingAfterBreak="0">
    <w:nsid w:val="1AA90C50"/>
    <w:multiLevelType w:val="hybridMultilevel"/>
    <w:tmpl w:val="F05815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610C10"/>
    <w:multiLevelType w:val="hybridMultilevel"/>
    <w:tmpl w:val="E2542F92"/>
    <w:lvl w:ilvl="0" w:tplc="D5A23CA4">
      <w:start w:val="1"/>
      <w:numFmt w:val="upperRoman"/>
      <w:lvlText w:val="%1."/>
      <w:lvlJc w:val="left"/>
      <w:pPr>
        <w:ind w:left="1080" w:hanging="72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76494D"/>
    <w:multiLevelType w:val="hybridMultilevel"/>
    <w:tmpl w:val="9F588B9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3B0F11"/>
    <w:multiLevelType w:val="hybridMultilevel"/>
    <w:tmpl w:val="734208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8804D8"/>
    <w:multiLevelType w:val="hybridMultilevel"/>
    <w:tmpl w:val="1E7A85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C81D60"/>
    <w:multiLevelType w:val="hybridMultilevel"/>
    <w:tmpl w:val="6E4CBF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A26320"/>
    <w:multiLevelType w:val="hybridMultilevel"/>
    <w:tmpl w:val="9E7692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89153FF"/>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5" w15:restartNumberingAfterBreak="0">
    <w:nsid w:val="417B5983"/>
    <w:multiLevelType w:val="hybridMultilevel"/>
    <w:tmpl w:val="72801634"/>
    <w:lvl w:ilvl="0" w:tplc="000F0409">
      <w:start w:val="4"/>
      <w:numFmt w:val="decimal"/>
      <w:lvlText w:val="%1."/>
      <w:lvlJc w:val="left"/>
      <w:pPr>
        <w:tabs>
          <w:tab w:val="num" w:pos="720"/>
        </w:tabs>
        <w:ind w:left="72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16" w15:restartNumberingAfterBreak="0">
    <w:nsid w:val="42EA57BC"/>
    <w:multiLevelType w:val="hybridMultilevel"/>
    <w:tmpl w:val="1DFA786E"/>
    <w:lvl w:ilvl="0" w:tplc="26028800">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15:restartNumberingAfterBreak="0">
    <w:nsid w:val="4571333F"/>
    <w:multiLevelType w:val="hybridMultilevel"/>
    <w:tmpl w:val="32A423D8"/>
    <w:lvl w:ilvl="0" w:tplc="A670B604">
      <w:start w:val="1"/>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77B0DAE"/>
    <w:multiLevelType w:val="hybridMultilevel"/>
    <w:tmpl w:val="F528A3A4"/>
    <w:lvl w:ilvl="0" w:tplc="6C169472">
      <w:start w:val="1"/>
      <w:numFmt w:val="upperLetter"/>
      <w:lvlText w:val="%1."/>
      <w:lvlJc w:val="left"/>
      <w:pPr>
        <w:ind w:left="720" w:hanging="360"/>
      </w:pPr>
      <w:rPr>
        <w:rFonts w:ascii="Times New Roman" w:eastAsia="Times New Roman" w:hAnsi="Times New Roman" w:cs="Times New Roman"/>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9267F06"/>
    <w:multiLevelType w:val="hybridMultilevel"/>
    <w:tmpl w:val="9C700B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Aria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Arial"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Arial"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9E22A08"/>
    <w:multiLevelType w:val="hybridMultilevel"/>
    <w:tmpl w:val="56A209B4"/>
    <w:lvl w:ilvl="0" w:tplc="6C169472">
      <w:start w:val="1"/>
      <w:numFmt w:val="upperLetter"/>
      <w:lvlText w:val="%1."/>
      <w:lvlJc w:val="left"/>
      <w:pPr>
        <w:ind w:left="720" w:hanging="360"/>
      </w:pPr>
      <w:rPr>
        <w:rFonts w:ascii="Times New Roman" w:eastAsia="Times New Roman" w:hAnsi="Times New Roman" w:cs="Times New Roman"/>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B13453"/>
    <w:multiLevelType w:val="hybridMultilevel"/>
    <w:tmpl w:val="666A7874"/>
    <w:lvl w:ilvl="0" w:tplc="6C169472">
      <w:start w:val="1"/>
      <w:numFmt w:val="upperLetter"/>
      <w:lvlText w:val="%1."/>
      <w:lvlJc w:val="left"/>
      <w:pPr>
        <w:ind w:left="720" w:hanging="360"/>
      </w:pPr>
      <w:rPr>
        <w:rFonts w:ascii="Times New Roman" w:eastAsia="Times New Roman" w:hAnsi="Times New Roman" w:cs="Times New Roman"/>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AFD0D17"/>
    <w:multiLevelType w:val="hybridMultilevel"/>
    <w:tmpl w:val="666A7874"/>
    <w:lvl w:ilvl="0" w:tplc="6C169472">
      <w:start w:val="1"/>
      <w:numFmt w:val="upperLetter"/>
      <w:lvlText w:val="%1."/>
      <w:lvlJc w:val="left"/>
      <w:pPr>
        <w:ind w:left="720" w:hanging="360"/>
      </w:pPr>
      <w:rPr>
        <w:rFonts w:ascii="Times New Roman" w:eastAsia="Times New Roman" w:hAnsi="Times New Roman" w:cs="Times New Roman"/>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B500BD6"/>
    <w:multiLevelType w:val="hybridMultilevel"/>
    <w:tmpl w:val="8DD8109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BB1021"/>
    <w:multiLevelType w:val="hybridMultilevel"/>
    <w:tmpl w:val="9E7692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BD4494"/>
    <w:multiLevelType w:val="hybridMultilevel"/>
    <w:tmpl w:val="6284B8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47D758B"/>
    <w:multiLevelType w:val="hybridMultilevel"/>
    <w:tmpl w:val="517422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24384A"/>
    <w:multiLevelType w:val="hybridMultilevel"/>
    <w:tmpl w:val="EB42EE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8016392"/>
    <w:multiLevelType w:val="hybridMultilevel"/>
    <w:tmpl w:val="CE44BFD6"/>
    <w:lvl w:ilvl="0" w:tplc="000F0409">
      <w:start w:val="1"/>
      <w:numFmt w:val="decimal"/>
      <w:lvlText w:val="%1."/>
      <w:lvlJc w:val="left"/>
      <w:pPr>
        <w:tabs>
          <w:tab w:val="num" w:pos="720"/>
        </w:tabs>
        <w:ind w:left="72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9" w15:restartNumberingAfterBreak="0">
    <w:nsid w:val="5CC66F2E"/>
    <w:multiLevelType w:val="hybridMultilevel"/>
    <w:tmpl w:val="6CAA1348"/>
    <w:lvl w:ilvl="0" w:tplc="000F0409">
      <w:start w:val="5"/>
      <w:numFmt w:val="decimal"/>
      <w:lvlText w:val="%1."/>
      <w:lvlJc w:val="left"/>
      <w:pPr>
        <w:tabs>
          <w:tab w:val="num" w:pos="720"/>
        </w:tabs>
        <w:ind w:left="72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30" w15:restartNumberingAfterBreak="0">
    <w:nsid w:val="634E7501"/>
    <w:multiLevelType w:val="hybridMultilevel"/>
    <w:tmpl w:val="EB42EE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379539F"/>
    <w:multiLevelType w:val="hybridMultilevel"/>
    <w:tmpl w:val="9056C8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256D14"/>
    <w:multiLevelType w:val="hybridMultilevel"/>
    <w:tmpl w:val="C0E0C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A3123C4"/>
    <w:multiLevelType w:val="hybridMultilevel"/>
    <w:tmpl w:val="A814B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3F7120"/>
    <w:multiLevelType w:val="hybridMultilevel"/>
    <w:tmpl w:val="76A2A7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FA549A3"/>
    <w:multiLevelType w:val="hybridMultilevel"/>
    <w:tmpl w:val="6FBA8B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0F66985"/>
    <w:multiLevelType w:val="hybridMultilevel"/>
    <w:tmpl w:val="E6BA1C3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227253D"/>
    <w:multiLevelType w:val="hybridMultilevel"/>
    <w:tmpl w:val="E806C1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253890"/>
    <w:multiLevelType w:val="hybridMultilevel"/>
    <w:tmpl w:val="A3CAEF06"/>
    <w:lvl w:ilvl="0" w:tplc="000F0409">
      <w:start w:val="1"/>
      <w:numFmt w:val="decimal"/>
      <w:lvlText w:val="%1."/>
      <w:lvlJc w:val="left"/>
      <w:pPr>
        <w:tabs>
          <w:tab w:val="num" w:pos="720"/>
        </w:tabs>
        <w:ind w:left="72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num w:numId="1" w16cid:durableId="1943102728">
    <w:abstractNumId w:val="38"/>
  </w:num>
  <w:num w:numId="2" w16cid:durableId="1051807856">
    <w:abstractNumId w:val="16"/>
  </w:num>
  <w:num w:numId="3" w16cid:durableId="389354084">
    <w:abstractNumId w:val="22"/>
  </w:num>
  <w:num w:numId="4" w16cid:durableId="1130709986">
    <w:abstractNumId w:val="6"/>
  </w:num>
  <w:num w:numId="5" w16cid:durableId="178468245">
    <w:abstractNumId w:val="15"/>
  </w:num>
  <w:num w:numId="6" w16cid:durableId="1613828342">
    <w:abstractNumId w:val="29"/>
  </w:num>
  <w:num w:numId="7" w16cid:durableId="1929268925">
    <w:abstractNumId w:val="3"/>
  </w:num>
  <w:num w:numId="8" w16cid:durableId="1558593247">
    <w:abstractNumId w:val="28"/>
  </w:num>
  <w:num w:numId="9" w16cid:durableId="526522602">
    <w:abstractNumId w:val="17"/>
  </w:num>
  <w:num w:numId="10" w16cid:durableId="228351466">
    <w:abstractNumId w:val="21"/>
  </w:num>
  <w:num w:numId="11" w16cid:durableId="361785722">
    <w:abstractNumId w:val="20"/>
  </w:num>
  <w:num w:numId="12" w16cid:durableId="1251084219">
    <w:abstractNumId w:val="18"/>
  </w:num>
  <w:num w:numId="13" w16cid:durableId="928924624">
    <w:abstractNumId w:val="33"/>
  </w:num>
  <w:num w:numId="14" w16cid:durableId="979502335">
    <w:abstractNumId w:val="4"/>
  </w:num>
  <w:num w:numId="15" w16cid:durableId="1389377937">
    <w:abstractNumId w:val="10"/>
  </w:num>
  <w:num w:numId="16" w16cid:durableId="614990314">
    <w:abstractNumId w:val="31"/>
  </w:num>
  <w:num w:numId="17" w16cid:durableId="637105739">
    <w:abstractNumId w:val="11"/>
  </w:num>
  <w:num w:numId="18" w16cid:durableId="1802457539">
    <w:abstractNumId w:val="37"/>
  </w:num>
  <w:num w:numId="19" w16cid:durableId="2132169323">
    <w:abstractNumId w:val="24"/>
  </w:num>
  <w:num w:numId="20" w16cid:durableId="217473496">
    <w:abstractNumId w:val="23"/>
  </w:num>
  <w:num w:numId="21" w16cid:durableId="2040814615">
    <w:abstractNumId w:val="13"/>
  </w:num>
  <w:num w:numId="22" w16cid:durableId="883642488">
    <w:abstractNumId w:val="9"/>
  </w:num>
  <w:num w:numId="23" w16cid:durableId="1497763832">
    <w:abstractNumId w:val="19"/>
  </w:num>
  <w:num w:numId="24" w16cid:durableId="1061559361">
    <w:abstractNumId w:val="0"/>
  </w:num>
  <w:num w:numId="25" w16cid:durableId="526717288">
    <w:abstractNumId w:val="36"/>
  </w:num>
  <w:num w:numId="26" w16cid:durableId="152141147">
    <w:abstractNumId w:val="14"/>
  </w:num>
  <w:num w:numId="27" w16cid:durableId="1638143589">
    <w:abstractNumId w:val="32"/>
  </w:num>
  <w:num w:numId="28" w16cid:durableId="1726374591">
    <w:abstractNumId w:val="12"/>
  </w:num>
  <w:num w:numId="29" w16cid:durableId="373316214">
    <w:abstractNumId w:val="27"/>
  </w:num>
  <w:num w:numId="30" w16cid:durableId="428308742">
    <w:abstractNumId w:val="25"/>
  </w:num>
  <w:num w:numId="31" w16cid:durableId="683363608">
    <w:abstractNumId w:val="34"/>
  </w:num>
  <w:num w:numId="32" w16cid:durableId="1681467997">
    <w:abstractNumId w:val="35"/>
  </w:num>
  <w:num w:numId="33" w16cid:durableId="1978604303">
    <w:abstractNumId w:val="1"/>
  </w:num>
  <w:num w:numId="34" w16cid:durableId="1316107962">
    <w:abstractNumId w:val="30"/>
  </w:num>
  <w:num w:numId="35" w16cid:durableId="1203203394">
    <w:abstractNumId w:val="8"/>
  </w:num>
  <w:num w:numId="36" w16cid:durableId="1568414160">
    <w:abstractNumId w:val="2"/>
  </w:num>
  <w:num w:numId="37" w16cid:durableId="12810625">
    <w:abstractNumId w:val="5"/>
  </w:num>
  <w:num w:numId="38" w16cid:durableId="562444123">
    <w:abstractNumId w:val="26"/>
  </w:num>
  <w:num w:numId="39" w16cid:durableId="176996129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7597"/>
    <w:rsid w:val="000020E9"/>
    <w:rsid w:val="00003EF7"/>
    <w:rsid w:val="00003F21"/>
    <w:rsid w:val="00005813"/>
    <w:rsid w:val="00007B35"/>
    <w:rsid w:val="00013FA6"/>
    <w:rsid w:val="00015163"/>
    <w:rsid w:val="00022EC6"/>
    <w:rsid w:val="00026432"/>
    <w:rsid w:val="00026978"/>
    <w:rsid w:val="000316A4"/>
    <w:rsid w:val="000457AC"/>
    <w:rsid w:val="00053F7C"/>
    <w:rsid w:val="000602C6"/>
    <w:rsid w:val="000661A9"/>
    <w:rsid w:val="00067126"/>
    <w:rsid w:val="00067D4A"/>
    <w:rsid w:val="000749B8"/>
    <w:rsid w:val="00077D99"/>
    <w:rsid w:val="000801DD"/>
    <w:rsid w:val="00082557"/>
    <w:rsid w:val="00082F5F"/>
    <w:rsid w:val="00086193"/>
    <w:rsid w:val="00096CDD"/>
    <w:rsid w:val="000B3491"/>
    <w:rsid w:val="000B56C4"/>
    <w:rsid w:val="000B6D10"/>
    <w:rsid w:val="000B7F38"/>
    <w:rsid w:val="000C0091"/>
    <w:rsid w:val="000C134F"/>
    <w:rsid w:val="000C189D"/>
    <w:rsid w:val="000C5B88"/>
    <w:rsid w:val="000D1DE3"/>
    <w:rsid w:val="000D2586"/>
    <w:rsid w:val="000D413D"/>
    <w:rsid w:val="000D50E5"/>
    <w:rsid w:val="000D5D35"/>
    <w:rsid w:val="000D6BF9"/>
    <w:rsid w:val="000E0C5F"/>
    <w:rsid w:val="000E12CF"/>
    <w:rsid w:val="000E2B37"/>
    <w:rsid w:val="000E68EF"/>
    <w:rsid w:val="000E6FF4"/>
    <w:rsid w:val="000F0E06"/>
    <w:rsid w:val="000F1295"/>
    <w:rsid w:val="000F1A39"/>
    <w:rsid w:val="000F7715"/>
    <w:rsid w:val="00101194"/>
    <w:rsid w:val="00101D65"/>
    <w:rsid w:val="00110975"/>
    <w:rsid w:val="00110D29"/>
    <w:rsid w:val="00111DF3"/>
    <w:rsid w:val="00112CC2"/>
    <w:rsid w:val="00114FC3"/>
    <w:rsid w:val="00126809"/>
    <w:rsid w:val="00127FA2"/>
    <w:rsid w:val="00133519"/>
    <w:rsid w:val="00136D83"/>
    <w:rsid w:val="0013783B"/>
    <w:rsid w:val="00137C4F"/>
    <w:rsid w:val="0014123E"/>
    <w:rsid w:val="00144642"/>
    <w:rsid w:val="00144B52"/>
    <w:rsid w:val="00153DDF"/>
    <w:rsid w:val="001637BF"/>
    <w:rsid w:val="00170420"/>
    <w:rsid w:val="0017133E"/>
    <w:rsid w:val="001752C2"/>
    <w:rsid w:val="0018209E"/>
    <w:rsid w:val="00183A72"/>
    <w:rsid w:val="001840D5"/>
    <w:rsid w:val="001854B9"/>
    <w:rsid w:val="001908CA"/>
    <w:rsid w:val="001A0FCB"/>
    <w:rsid w:val="001A4DED"/>
    <w:rsid w:val="001A5215"/>
    <w:rsid w:val="001A561F"/>
    <w:rsid w:val="001C7692"/>
    <w:rsid w:val="001C7909"/>
    <w:rsid w:val="001D0B05"/>
    <w:rsid w:val="001D0E95"/>
    <w:rsid w:val="001D3CF8"/>
    <w:rsid w:val="001E10A7"/>
    <w:rsid w:val="001E27C7"/>
    <w:rsid w:val="001E2B78"/>
    <w:rsid w:val="001E3DD0"/>
    <w:rsid w:val="001E4766"/>
    <w:rsid w:val="001E534A"/>
    <w:rsid w:val="001F0ABF"/>
    <w:rsid w:val="00202828"/>
    <w:rsid w:val="00203964"/>
    <w:rsid w:val="00205B85"/>
    <w:rsid w:val="00205DD2"/>
    <w:rsid w:val="00206843"/>
    <w:rsid w:val="00213EBC"/>
    <w:rsid w:val="0021460A"/>
    <w:rsid w:val="00217289"/>
    <w:rsid w:val="00223A22"/>
    <w:rsid w:val="00233184"/>
    <w:rsid w:val="002334CE"/>
    <w:rsid w:val="002337C6"/>
    <w:rsid w:val="00234A4F"/>
    <w:rsid w:val="00240234"/>
    <w:rsid w:val="002434D9"/>
    <w:rsid w:val="00244805"/>
    <w:rsid w:val="0024530A"/>
    <w:rsid w:val="00245BF3"/>
    <w:rsid w:val="00250666"/>
    <w:rsid w:val="0025155C"/>
    <w:rsid w:val="002558A5"/>
    <w:rsid w:val="00256429"/>
    <w:rsid w:val="002564A4"/>
    <w:rsid w:val="002758E7"/>
    <w:rsid w:val="00276700"/>
    <w:rsid w:val="00280420"/>
    <w:rsid w:val="00290DC2"/>
    <w:rsid w:val="00295687"/>
    <w:rsid w:val="002A2762"/>
    <w:rsid w:val="002A422F"/>
    <w:rsid w:val="002B1CFE"/>
    <w:rsid w:val="002B2D7D"/>
    <w:rsid w:val="002B59C6"/>
    <w:rsid w:val="002C75F0"/>
    <w:rsid w:val="002D0F9F"/>
    <w:rsid w:val="002D4A2B"/>
    <w:rsid w:val="002F0C32"/>
    <w:rsid w:val="002F33F2"/>
    <w:rsid w:val="002F39B1"/>
    <w:rsid w:val="003005E4"/>
    <w:rsid w:val="00300954"/>
    <w:rsid w:val="0030313D"/>
    <w:rsid w:val="00305A77"/>
    <w:rsid w:val="00307135"/>
    <w:rsid w:val="00307CB6"/>
    <w:rsid w:val="0031200C"/>
    <w:rsid w:val="00312A95"/>
    <w:rsid w:val="00312E93"/>
    <w:rsid w:val="003141DB"/>
    <w:rsid w:val="00337CA9"/>
    <w:rsid w:val="00353ABD"/>
    <w:rsid w:val="00355E60"/>
    <w:rsid w:val="003603CA"/>
    <w:rsid w:val="00364159"/>
    <w:rsid w:val="00371FA2"/>
    <w:rsid w:val="0038667C"/>
    <w:rsid w:val="003866A3"/>
    <w:rsid w:val="00393322"/>
    <w:rsid w:val="003976D6"/>
    <w:rsid w:val="003A5218"/>
    <w:rsid w:val="003A53CE"/>
    <w:rsid w:val="003A69BF"/>
    <w:rsid w:val="003B0010"/>
    <w:rsid w:val="003B3BAC"/>
    <w:rsid w:val="003C25A1"/>
    <w:rsid w:val="003C2DD6"/>
    <w:rsid w:val="003C3DD3"/>
    <w:rsid w:val="003C59B4"/>
    <w:rsid w:val="003D2D6B"/>
    <w:rsid w:val="003D438E"/>
    <w:rsid w:val="003E3E39"/>
    <w:rsid w:val="00403377"/>
    <w:rsid w:val="00407E5D"/>
    <w:rsid w:val="0041098D"/>
    <w:rsid w:val="004148B7"/>
    <w:rsid w:val="00415C2B"/>
    <w:rsid w:val="00415DEA"/>
    <w:rsid w:val="004216B7"/>
    <w:rsid w:val="00421C60"/>
    <w:rsid w:val="00426789"/>
    <w:rsid w:val="00430232"/>
    <w:rsid w:val="00431800"/>
    <w:rsid w:val="004324D2"/>
    <w:rsid w:val="00432B9D"/>
    <w:rsid w:val="00435E7A"/>
    <w:rsid w:val="004411A2"/>
    <w:rsid w:val="00447FFC"/>
    <w:rsid w:val="00450BD3"/>
    <w:rsid w:val="0045195B"/>
    <w:rsid w:val="00452088"/>
    <w:rsid w:val="00453D88"/>
    <w:rsid w:val="00454014"/>
    <w:rsid w:val="00454ED9"/>
    <w:rsid w:val="00456E5D"/>
    <w:rsid w:val="004617FB"/>
    <w:rsid w:val="00465F30"/>
    <w:rsid w:val="00477B33"/>
    <w:rsid w:val="00480B0D"/>
    <w:rsid w:val="004817C8"/>
    <w:rsid w:val="00486C7A"/>
    <w:rsid w:val="00491DB2"/>
    <w:rsid w:val="00497302"/>
    <w:rsid w:val="004A2150"/>
    <w:rsid w:val="004A34EA"/>
    <w:rsid w:val="004A6C60"/>
    <w:rsid w:val="004A79B8"/>
    <w:rsid w:val="004B1CB0"/>
    <w:rsid w:val="004B39CE"/>
    <w:rsid w:val="004B431E"/>
    <w:rsid w:val="004B4CCE"/>
    <w:rsid w:val="004B5DCF"/>
    <w:rsid w:val="004C475A"/>
    <w:rsid w:val="004C5598"/>
    <w:rsid w:val="004C7154"/>
    <w:rsid w:val="004E0EC6"/>
    <w:rsid w:val="004E171A"/>
    <w:rsid w:val="004E1D45"/>
    <w:rsid w:val="004E3ABE"/>
    <w:rsid w:val="004E52C9"/>
    <w:rsid w:val="004F008B"/>
    <w:rsid w:val="004F18A2"/>
    <w:rsid w:val="004F27F5"/>
    <w:rsid w:val="004F2D07"/>
    <w:rsid w:val="004F38BE"/>
    <w:rsid w:val="004F46DF"/>
    <w:rsid w:val="004F4C3F"/>
    <w:rsid w:val="004F7046"/>
    <w:rsid w:val="00501034"/>
    <w:rsid w:val="0050538A"/>
    <w:rsid w:val="005113A1"/>
    <w:rsid w:val="00513054"/>
    <w:rsid w:val="005154CD"/>
    <w:rsid w:val="00523264"/>
    <w:rsid w:val="00523FFD"/>
    <w:rsid w:val="0052549A"/>
    <w:rsid w:val="005257E7"/>
    <w:rsid w:val="00536BD2"/>
    <w:rsid w:val="00544FF5"/>
    <w:rsid w:val="005548B5"/>
    <w:rsid w:val="00555653"/>
    <w:rsid w:val="00556A86"/>
    <w:rsid w:val="00564FC2"/>
    <w:rsid w:val="00567820"/>
    <w:rsid w:val="00571688"/>
    <w:rsid w:val="00577879"/>
    <w:rsid w:val="00577C94"/>
    <w:rsid w:val="0058099B"/>
    <w:rsid w:val="00584A85"/>
    <w:rsid w:val="00584D65"/>
    <w:rsid w:val="00590967"/>
    <w:rsid w:val="00592886"/>
    <w:rsid w:val="0059299B"/>
    <w:rsid w:val="005948DC"/>
    <w:rsid w:val="005A07F1"/>
    <w:rsid w:val="005A0A72"/>
    <w:rsid w:val="005A1C19"/>
    <w:rsid w:val="005A4BB4"/>
    <w:rsid w:val="005B4D45"/>
    <w:rsid w:val="005B5AD3"/>
    <w:rsid w:val="005C0B05"/>
    <w:rsid w:val="005C64A9"/>
    <w:rsid w:val="005C777D"/>
    <w:rsid w:val="005D1723"/>
    <w:rsid w:val="005D1BAE"/>
    <w:rsid w:val="005D2572"/>
    <w:rsid w:val="005E01F2"/>
    <w:rsid w:val="005E24B0"/>
    <w:rsid w:val="005E2575"/>
    <w:rsid w:val="005E456B"/>
    <w:rsid w:val="005F2D8D"/>
    <w:rsid w:val="005F492B"/>
    <w:rsid w:val="00602672"/>
    <w:rsid w:val="00602FD3"/>
    <w:rsid w:val="00603A1B"/>
    <w:rsid w:val="00607DE5"/>
    <w:rsid w:val="006101D9"/>
    <w:rsid w:val="00610348"/>
    <w:rsid w:val="00610580"/>
    <w:rsid w:val="00613957"/>
    <w:rsid w:val="00617049"/>
    <w:rsid w:val="006228D0"/>
    <w:rsid w:val="006275CF"/>
    <w:rsid w:val="00633334"/>
    <w:rsid w:val="0063375B"/>
    <w:rsid w:val="006347B9"/>
    <w:rsid w:val="006351AB"/>
    <w:rsid w:val="006443C3"/>
    <w:rsid w:val="00644903"/>
    <w:rsid w:val="0064591E"/>
    <w:rsid w:val="00653950"/>
    <w:rsid w:val="00655837"/>
    <w:rsid w:val="00656F48"/>
    <w:rsid w:val="00662B0B"/>
    <w:rsid w:val="00683545"/>
    <w:rsid w:val="0068702A"/>
    <w:rsid w:val="00690378"/>
    <w:rsid w:val="006906F8"/>
    <w:rsid w:val="006939EE"/>
    <w:rsid w:val="00697678"/>
    <w:rsid w:val="006A5D9A"/>
    <w:rsid w:val="006A7056"/>
    <w:rsid w:val="006B1502"/>
    <w:rsid w:val="006B22E8"/>
    <w:rsid w:val="006B51CD"/>
    <w:rsid w:val="006B6765"/>
    <w:rsid w:val="006B6C20"/>
    <w:rsid w:val="006B6C96"/>
    <w:rsid w:val="006C6B54"/>
    <w:rsid w:val="006D35CF"/>
    <w:rsid w:val="006D4205"/>
    <w:rsid w:val="006D6021"/>
    <w:rsid w:val="006D62E1"/>
    <w:rsid w:val="006D70ED"/>
    <w:rsid w:val="006E3AD7"/>
    <w:rsid w:val="006E4536"/>
    <w:rsid w:val="006E710A"/>
    <w:rsid w:val="006F18E0"/>
    <w:rsid w:val="006F541F"/>
    <w:rsid w:val="006F574C"/>
    <w:rsid w:val="006F6F50"/>
    <w:rsid w:val="00702049"/>
    <w:rsid w:val="00702B3B"/>
    <w:rsid w:val="007039ED"/>
    <w:rsid w:val="00704068"/>
    <w:rsid w:val="00707E75"/>
    <w:rsid w:val="00710D3D"/>
    <w:rsid w:val="00712B54"/>
    <w:rsid w:val="00713003"/>
    <w:rsid w:val="00716013"/>
    <w:rsid w:val="00716732"/>
    <w:rsid w:val="007174E3"/>
    <w:rsid w:val="00717FA7"/>
    <w:rsid w:val="0072249F"/>
    <w:rsid w:val="00726E3C"/>
    <w:rsid w:val="00730BF7"/>
    <w:rsid w:val="0073625C"/>
    <w:rsid w:val="00740195"/>
    <w:rsid w:val="007414C2"/>
    <w:rsid w:val="00743641"/>
    <w:rsid w:val="007446D0"/>
    <w:rsid w:val="00744DAC"/>
    <w:rsid w:val="00762A1C"/>
    <w:rsid w:val="00763E6D"/>
    <w:rsid w:val="007652A9"/>
    <w:rsid w:val="00766583"/>
    <w:rsid w:val="0076736A"/>
    <w:rsid w:val="00770879"/>
    <w:rsid w:val="007718E2"/>
    <w:rsid w:val="00772338"/>
    <w:rsid w:val="00774454"/>
    <w:rsid w:val="0077624C"/>
    <w:rsid w:val="00781796"/>
    <w:rsid w:val="0078195D"/>
    <w:rsid w:val="00785C31"/>
    <w:rsid w:val="00792C2A"/>
    <w:rsid w:val="0079744E"/>
    <w:rsid w:val="007A27F6"/>
    <w:rsid w:val="007A617F"/>
    <w:rsid w:val="007B1514"/>
    <w:rsid w:val="007B17D2"/>
    <w:rsid w:val="007B1DBE"/>
    <w:rsid w:val="007C0B88"/>
    <w:rsid w:val="007C330A"/>
    <w:rsid w:val="007C3383"/>
    <w:rsid w:val="007C6546"/>
    <w:rsid w:val="007E6527"/>
    <w:rsid w:val="007F2482"/>
    <w:rsid w:val="007F42B8"/>
    <w:rsid w:val="007F6EBD"/>
    <w:rsid w:val="008015B4"/>
    <w:rsid w:val="00810FA3"/>
    <w:rsid w:val="008124C1"/>
    <w:rsid w:val="00812CD8"/>
    <w:rsid w:val="00814061"/>
    <w:rsid w:val="00814142"/>
    <w:rsid w:val="0081735B"/>
    <w:rsid w:val="008176BE"/>
    <w:rsid w:val="00820660"/>
    <w:rsid w:val="00830805"/>
    <w:rsid w:val="00833C6C"/>
    <w:rsid w:val="008342C8"/>
    <w:rsid w:val="00843272"/>
    <w:rsid w:val="008432FE"/>
    <w:rsid w:val="008460E8"/>
    <w:rsid w:val="008544AD"/>
    <w:rsid w:val="00856BEC"/>
    <w:rsid w:val="008749C5"/>
    <w:rsid w:val="00881BF7"/>
    <w:rsid w:val="008821D1"/>
    <w:rsid w:val="00885C97"/>
    <w:rsid w:val="00892379"/>
    <w:rsid w:val="008943C6"/>
    <w:rsid w:val="00895039"/>
    <w:rsid w:val="008A0860"/>
    <w:rsid w:val="008B2695"/>
    <w:rsid w:val="008B5F4C"/>
    <w:rsid w:val="008B67BC"/>
    <w:rsid w:val="008C1963"/>
    <w:rsid w:val="008C6E23"/>
    <w:rsid w:val="008D1140"/>
    <w:rsid w:val="008D3B1E"/>
    <w:rsid w:val="008D5353"/>
    <w:rsid w:val="008D59F6"/>
    <w:rsid w:val="008E07EB"/>
    <w:rsid w:val="008E1042"/>
    <w:rsid w:val="008E1EDC"/>
    <w:rsid w:val="008F254B"/>
    <w:rsid w:val="00905BE9"/>
    <w:rsid w:val="009070BF"/>
    <w:rsid w:val="00910959"/>
    <w:rsid w:val="0091149C"/>
    <w:rsid w:val="0092057D"/>
    <w:rsid w:val="00924D0E"/>
    <w:rsid w:val="009255A0"/>
    <w:rsid w:val="0092724D"/>
    <w:rsid w:val="00927D19"/>
    <w:rsid w:val="00927F47"/>
    <w:rsid w:val="0094271A"/>
    <w:rsid w:val="00942882"/>
    <w:rsid w:val="009449A9"/>
    <w:rsid w:val="00946158"/>
    <w:rsid w:val="00947449"/>
    <w:rsid w:val="00953C90"/>
    <w:rsid w:val="00954861"/>
    <w:rsid w:val="0095690F"/>
    <w:rsid w:val="00957C95"/>
    <w:rsid w:val="009623CB"/>
    <w:rsid w:val="00964117"/>
    <w:rsid w:val="00964592"/>
    <w:rsid w:val="00972BC5"/>
    <w:rsid w:val="00981F54"/>
    <w:rsid w:val="00982123"/>
    <w:rsid w:val="00982A19"/>
    <w:rsid w:val="00983388"/>
    <w:rsid w:val="00985B3A"/>
    <w:rsid w:val="009870D4"/>
    <w:rsid w:val="00992A5B"/>
    <w:rsid w:val="0099474E"/>
    <w:rsid w:val="009949D4"/>
    <w:rsid w:val="0099561A"/>
    <w:rsid w:val="009972AC"/>
    <w:rsid w:val="009A09F5"/>
    <w:rsid w:val="009A47AE"/>
    <w:rsid w:val="009C1AB7"/>
    <w:rsid w:val="009C399E"/>
    <w:rsid w:val="009C4823"/>
    <w:rsid w:val="009C60F4"/>
    <w:rsid w:val="009C6B48"/>
    <w:rsid w:val="009D1BBD"/>
    <w:rsid w:val="009D4B8C"/>
    <w:rsid w:val="009D77CD"/>
    <w:rsid w:val="009E0DF4"/>
    <w:rsid w:val="009E1A6D"/>
    <w:rsid w:val="009E2F21"/>
    <w:rsid w:val="009E3F8D"/>
    <w:rsid w:val="009E7142"/>
    <w:rsid w:val="009F16B6"/>
    <w:rsid w:val="009F30D1"/>
    <w:rsid w:val="009F6D2C"/>
    <w:rsid w:val="009F7351"/>
    <w:rsid w:val="00A077A6"/>
    <w:rsid w:val="00A151A4"/>
    <w:rsid w:val="00A160DD"/>
    <w:rsid w:val="00A20D88"/>
    <w:rsid w:val="00A241A4"/>
    <w:rsid w:val="00A26CC7"/>
    <w:rsid w:val="00A270BC"/>
    <w:rsid w:val="00A356DD"/>
    <w:rsid w:val="00A35DD0"/>
    <w:rsid w:val="00A47C01"/>
    <w:rsid w:val="00A57A9A"/>
    <w:rsid w:val="00A617F3"/>
    <w:rsid w:val="00A6348A"/>
    <w:rsid w:val="00A66027"/>
    <w:rsid w:val="00A7181F"/>
    <w:rsid w:val="00A76C62"/>
    <w:rsid w:val="00A77D47"/>
    <w:rsid w:val="00A80777"/>
    <w:rsid w:val="00A81D8B"/>
    <w:rsid w:val="00A86DB6"/>
    <w:rsid w:val="00AA175D"/>
    <w:rsid w:val="00AA4DDE"/>
    <w:rsid w:val="00AA648B"/>
    <w:rsid w:val="00AA7A1A"/>
    <w:rsid w:val="00AC6390"/>
    <w:rsid w:val="00AC6D3B"/>
    <w:rsid w:val="00AC7542"/>
    <w:rsid w:val="00AC7BED"/>
    <w:rsid w:val="00AD3384"/>
    <w:rsid w:val="00AD528B"/>
    <w:rsid w:val="00AD6585"/>
    <w:rsid w:val="00AD7C3B"/>
    <w:rsid w:val="00AE07E3"/>
    <w:rsid w:val="00AE3CA6"/>
    <w:rsid w:val="00AF3CE3"/>
    <w:rsid w:val="00AF5ED6"/>
    <w:rsid w:val="00B0230B"/>
    <w:rsid w:val="00B03854"/>
    <w:rsid w:val="00B05A25"/>
    <w:rsid w:val="00B26B43"/>
    <w:rsid w:val="00B321F6"/>
    <w:rsid w:val="00B344BB"/>
    <w:rsid w:val="00B364D4"/>
    <w:rsid w:val="00B371DC"/>
    <w:rsid w:val="00B37938"/>
    <w:rsid w:val="00B408BA"/>
    <w:rsid w:val="00B412FD"/>
    <w:rsid w:val="00B41A12"/>
    <w:rsid w:val="00B43F3F"/>
    <w:rsid w:val="00B4449D"/>
    <w:rsid w:val="00B44F6A"/>
    <w:rsid w:val="00B470D2"/>
    <w:rsid w:val="00B55032"/>
    <w:rsid w:val="00B62BD6"/>
    <w:rsid w:val="00B65989"/>
    <w:rsid w:val="00B66EB3"/>
    <w:rsid w:val="00B672BB"/>
    <w:rsid w:val="00B70DAE"/>
    <w:rsid w:val="00B75F3A"/>
    <w:rsid w:val="00B90E62"/>
    <w:rsid w:val="00B94F94"/>
    <w:rsid w:val="00BA4B5D"/>
    <w:rsid w:val="00BB1AC1"/>
    <w:rsid w:val="00BB64B6"/>
    <w:rsid w:val="00BB72C2"/>
    <w:rsid w:val="00BB73C8"/>
    <w:rsid w:val="00BC1C35"/>
    <w:rsid w:val="00BC39E0"/>
    <w:rsid w:val="00BC7199"/>
    <w:rsid w:val="00BD0B4C"/>
    <w:rsid w:val="00BD0D5B"/>
    <w:rsid w:val="00BD3F5D"/>
    <w:rsid w:val="00BE22D8"/>
    <w:rsid w:val="00BE261F"/>
    <w:rsid w:val="00BE4AF5"/>
    <w:rsid w:val="00BF0991"/>
    <w:rsid w:val="00BF1263"/>
    <w:rsid w:val="00BF462D"/>
    <w:rsid w:val="00C1248F"/>
    <w:rsid w:val="00C2214C"/>
    <w:rsid w:val="00C310D4"/>
    <w:rsid w:val="00C345B8"/>
    <w:rsid w:val="00C3502D"/>
    <w:rsid w:val="00C36A3A"/>
    <w:rsid w:val="00C431D5"/>
    <w:rsid w:val="00C450BF"/>
    <w:rsid w:val="00C529F7"/>
    <w:rsid w:val="00C57C05"/>
    <w:rsid w:val="00C605FD"/>
    <w:rsid w:val="00C60E96"/>
    <w:rsid w:val="00C72DD3"/>
    <w:rsid w:val="00C72E69"/>
    <w:rsid w:val="00C760B5"/>
    <w:rsid w:val="00C93D1B"/>
    <w:rsid w:val="00CA37BF"/>
    <w:rsid w:val="00CA766E"/>
    <w:rsid w:val="00CB1943"/>
    <w:rsid w:val="00CB4282"/>
    <w:rsid w:val="00CB5802"/>
    <w:rsid w:val="00CB7D3F"/>
    <w:rsid w:val="00CC0574"/>
    <w:rsid w:val="00CC1B69"/>
    <w:rsid w:val="00CC24E8"/>
    <w:rsid w:val="00CC7B2A"/>
    <w:rsid w:val="00CD2310"/>
    <w:rsid w:val="00CD41FA"/>
    <w:rsid w:val="00CD7597"/>
    <w:rsid w:val="00CD7CAD"/>
    <w:rsid w:val="00CE0C72"/>
    <w:rsid w:val="00CE2726"/>
    <w:rsid w:val="00CE2DE9"/>
    <w:rsid w:val="00CE7B88"/>
    <w:rsid w:val="00CF4035"/>
    <w:rsid w:val="00CF7080"/>
    <w:rsid w:val="00D000B0"/>
    <w:rsid w:val="00D01196"/>
    <w:rsid w:val="00D02717"/>
    <w:rsid w:val="00D0304F"/>
    <w:rsid w:val="00D03BF9"/>
    <w:rsid w:val="00D11AEA"/>
    <w:rsid w:val="00D15B0D"/>
    <w:rsid w:val="00D15DD3"/>
    <w:rsid w:val="00D16810"/>
    <w:rsid w:val="00D246F0"/>
    <w:rsid w:val="00D24FB6"/>
    <w:rsid w:val="00D2593A"/>
    <w:rsid w:val="00D32604"/>
    <w:rsid w:val="00D348E9"/>
    <w:rsid w:val="00D35FF9"/>
    <w:rsid w:val="00D37F23"/>
    <w:rsid w:val="00D40F77"/>
    <w:rsid w:val="00D41607"/>
    <w:rsid w:val="00D4161B"/>
    <w:rsid w:val="00D42DD7"/>
    <w:rsid w:val="00D457FC"/>
    <w:rsid w:val="00D4598A"/>
    <w:rsid w:val="00D46942"/>
    <w:rsid w:val="00D5042B"/>
    <w:rsid w:val="00D507E2"/>
    <w:rsid w:val="00D74AAD"/>
    <w:rsid w:val="00D818A3"/>
    <w:rsid w:val="00D84F9A"/>
    <w:rsid w:val="00D878D8"/>
    <w:rsid w:val="00D90A64"/>
    <w:rsid w:val="00D90E5E"/>
    <w:rsid w:val="00D91161"/>
    <w:rsid w:val="00D915D5"/>
    <w:rsid w:val="00D95028"/>
    <w:rsid w:val="00DA28A6"/>
    <w:rsid w:val="00DB0AD2"/>
    <w:rsid w:val="00DB59CB"/>
    <w:rsid w:val="00DB770E"/>
    <w:rsid w:val="00DC1A18"/>
    <w:rsid w:val="00DC36C8"/>
    <w:rsid w:val="00DC3D0A"/>
    <w:rsid w:val="00DC5B61"/>
    <w:rsid w:val="00DD451D"/>
    <w:rsid w:val="00DD7074"/>
    <w:rsid w:val="00DE275E"/>
    <w:rsid w:val="00DE41EB"/>
    <w:rsid w:val="00DF5026"/>
    <w:rsid w:val="00DF7501"/>
    <w:rsid w:val="00E00B79"/>
    <w:rsid w:val="00E033EA"/>
    <w:rsid w:val="00E05968"/>
    <w:rsid w:val="00E05B67"/>
    <w:rsid w:val="00E07C2C"/>
    <w:rsid w:val="00E2245C"/>
    <w:rsid w:val="00E24388"/>
    <w:rsid w:val="00E25C4D"/>
    <w:rsid w:val="00E352D8"/>
    <w:rsid w:val="00E37D64"/>
    <w:rsid w:val="00E40BED"/>
    <w:rsid w:val="00E44933"/>
    <w:rsid w:val="00E44AB4"/>
    <w:rsid w:val="00E453E2"/>
    <w:rsid w:val="00E52166"/>
    <w:rsid w:val="00E53680"/>
    <w:rsid w:val="00E542FC"/>
    <w:rsid w:val="00E61B6B"/>
    <w:rsid w:val="00E63DE0"/>
    <w:rsid w:val="00E666C5"/>
    <w:rsid w:val="00E70152"/>
    <w:rsid w:val="00E72229"/>
    <w:rsid w:val="00E80DA7"/>
    <w:rsid w:val="00E93738"/>
    <w:rsid w:val="00E940F3"/>
    <w:rsid w:val="00E94287"/>
    <w:rsid w:val="00EA14C2"/>
    <w:rsid w:val="00EA5BCD"/>
    <w:rsid w:val="00EA7AB5"/>
    <w:rsid w:val="00EB0BF0"/>
    <w:rsid w:val="00EB2BA6"/>
    <w:rsid w:val="00EB4534"/>
    <w:rsid w:val="00EB6770"/>
    <w:rsid w:val="00EC52BA"/>
    <w:rsid w:val="00EC6EB5"/>
    <w:rsid w:val="00ED4873"/>
    <w:rsid w:val="00ED4A69"/>
    <w:rsid w:val="00ED7785"/>
    <w:rsid w:val="00ED7931"/>
    <w:rsid w:val="00EE10A0"/>
    <w:rsid w:val="00EF2C45"/>
    <w:rsid w:val="00EF2D0C"/>
    <w:rsid w:val="00EF417E"/>
    <w:rsid w:val="00F0261D"/>
    <w:rsid w:val="00F03E14"/>
    <w:rsid w:val="00F04DC7"/>
    <w:rsid w:val="00F05865"/>
    <w:rsid w:val="00F110AF"/>
    <w:rsid w:val="00F11D1C"/>
    <w:rsid w:val="00F12099"/>
    <w:rsid w:val="00F12AB7"/>
    <w:rsid w:val="00F149AA"/>
    <w:rsid w:val="00F16A96"/>
    <w:rsid w:val="00F24982"/>
    <w:rsid w:val="00F25B4E"/>
    <w:rsid w:val="00F25B66"/>
    <w:rsid w:val="00F25E44"/>
    <w:rsid w:val="00F318A7"/>
    <w:rsid w:val="00F34D6A"/>
    <w:rsid w:val="00F37370"/>
    <w:rsid w:val="00F3776D"/>
    <w:rsid w:val="00F37A08"/>
    <w:rsid w:val="00F40277"/>
    <w:rsid w:val="00F44900"/>
    <w:rsid w:val="00F536D9"/>
    <w:rsid w:val="00F5445A"/>
    <w:rsid w:val="00F604D6"/>
    <w:rsid w:val="00F62369"/>
    <w:rsid w:val="00F640D4"/>
    <w:rsid w:val="00F712AF"/>
    <w:rsid w:val="00F731ED"/>
    <w:rsid w:val="00F736D7"/>
    <w:rsid w:val="00F855B7"/>
    <w:rsid w:val="00F85653"/>
    <w:rsid w:val="00F86B8F"/>
    <w:rsid w:val="00F875D3"/>
    <w:rsid w:val="00F93C3C"/>
    <w:rsid w:val="00F94D2A"/>
    <w:rsid w:val="00F961B3"/>
    <w:rsid w:val="00FA2A31"/>
    <w:rsid w:val="00FB0339"/>
    <w:rsid w:val="00FB450D"/>
    <w:rsid w:val="00FC3CA8"/>
    <w:rsid w:val="00FD1ADA"/>
    <w:rsid w:val="00FD1BB4"/>
    <w:rsid w:val="00FD2CE3"/>
    <w:rsid w:val="00FF355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oNotEmbedSmartTags/>
  <w:decimalSymbol w:val="."/>
  <w:listSeparator w:val=","/>
  <w14:docId w14:val="516907E9"/>
  <w15:chartTrackingRefBased/>
  <w15:docId w15:val="{8EB7347B-FDEC-1C4A-A758-03C9455C7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uiPriority="34"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uiPriority="34" w:qFormat="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446D0"/>
    <w:rPr>
      <w:sz w:val="24"/>
      <w:szCs w:val="24"/>
    </w:rPr>
  </w:style>
  <w:style w:type="paragraph" w:styleId="Heading1">
    <w:name w:val="heading 1"/>
    <w:basedOn w:val="Normal"/>
    <w:next w:val="Normal"/>
    <w:link w:val="Heading1Char"/>
    <w:uiPriority w:val="9"/>
    <w:qFormat/>
    <w:rsid w:val="00480B0D"/>
    <w:pPr>
      <w:outlineLvl w:val="0"/>
    </w:pPr>
    <w:rPr>
      <w:u w:val="single"/>
    </w:rPr>
  </w:style>
  <w:style w:type="paragraph" w:styleId="Heading2">
    <w:name w:val="heading 2"/>
    <w:basedOn w:val="Normal"/>
    <w:next w:val="Normal"/>
    <w:link w:val="Heading2Char"/>
    <w:uiPriority w:val="9"/>
    <w:qFormat/>
    <w:rsid w:val="00480B0D"/>
    <w:pPr>
      <w:outlineLvl w:val="1"/>
    </w:pPr>
    <w:rPr>
      <w:u w:val="single"/>
    </w:rPr>
  </w:style>
  <w:style w:type="paragraph" w:styleId="Heading3">
    <w:name w:val="heading 3"/>
    <w:basedOn w:val="Normal"/>
    <w:next w:val="Normal"/>
    <w:link w:val="Heading3Char"/>
    <w:uiPriority w:val="9"/>
    <w:qFormat/>
    <w:rsid w:val="00C42452"/>
    <w:pPr>
      <w:keepNext/>
      <w:keepLines/>
      <w:spacing w:before="200" w:line="276" w:lineRule="auto"/>
      <w:outlineLvl w:val="2"/>
    </w:pPr>
    <w:rPr>
      <w:rFonts w:ascii="Cambria" w:hAnsi="Cambria"/>
      <w:b/>
      <w:bCs/>
      <w:color w:val="4F81BD"/>
      <w:sz w:val="22"/>
      <w:szCs w:val="22"/>
      <w:lang w:val="x-none" w:eastAsia="x-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6778A4"/>
    <w:rPr>
      <w:color w:val="0000FF"/>
      <w:u w:val="single"/>
    </w:rPr>
  </w:style>
  <w:style w:type="paragraph" w:styleId="Header">
    <w:name w:val="header"/>
    <w:basedOn w:val="Normal"/>
    <w:rsid w:val="00B32B4A"/>
    <w:pPr>
      <w:tabs>
        <w:tab w:val="center" w:pos="4320"/>
        <w:tab w:val="right" w:pos="8640"/>
      </w:tabs>
    </w:pPr>
  </w:style>
  <w:style w:type="paragraph" w:styleId="Footer">
    <w:name w:val="footer"/>
    <w:basedOn w:val="Normal"/>
    <w:semiHidden/>
    <w:rsid w:val="00B32B4A"/>
    <w:pPr>
      <w:tabs>
        <w:tab w:val="center" w:pos="4320"/>
        <w:tab w:val="right" w:pos="8640"/>
      </w:tabs>
    </w:pPr>
  </w:style>
  <w:style w:type="character" w:styleId="FollowedHyperlink">
    <w:name w:val="FollowedHyperlink"/>
    <w:rsid w:val="00B32B4A"/>
    <w:rPr>
      <w:color w:val="800080"/>
      <w:u w:val="single"/>
    </w:rPr>
  </w:style>
  <w:style w:type="character" w:styleId="PageNumber">
    <w:name w:val="page number"/>
    <w:basedOn w:val="DefaultParagraphFont"/>
    <w:uiPriority w:val="99"/>
    <w:semiHidden/>
    <w:unhideWhenUsed/>
    <w:rsid w:val="001B4172"/>
  </w:style>
  <w:style w:type="paragraph" w:customStyle="1" w:styleId="ColorfulShading-Accent31">
    <w:name w:val="Colorful Shading - Accent 31"/>
    <w:basedOn w:val="Normal"/>
    <w:uiPriority w:val="34"/>
    <w:qFormat/>
    <w:rsid w:val="004D64C8"/>
    <w:pPr>
      <w:ind w:left="720"/>
      <w:contextualSpacing/>
    </w:pPr>
    <w:rPr>
      <w:rFonts w:ascii="Cambria" w:eastAsia="Cambria" w:hAnsi="Cambria"/>
      <w:szCs w:val="20"/>
    </w:rPr>
  </w:style>
  <w:style w:type="character" w:customStyle="1" w:styleId="Heading1Char">
    <w:name w:val="Heading 1 Char"/>
    <w:link w:val="Heading1"/>
    <w:uiPriority w:val="9"/>
    <w:rsid w:val="00480B0D"/>
    <w:rPr>
      <w:sz w:val="24"/>
      <w:szCs w:val="24"/>
      <w:u w:val="single"/>
    </w:rPr>
  </w:style>
  <w:style w:type="character" w:customStyle="1" w:styleId="Heading2Char">
    <w:name w:val="Heading 2 Char"/>
    <w:link w:val="Heading2"/>
    <w:uiPriority w:val="9"/>
    <w:rsid w:val="00480B0D"/>
    <w:rPr>
      <w:sz w:val="24"/>
      <w:szCs w:val="24"/>
      <w:u w:val="single"/>
    </w:rPr>
  </w:style>
  <w:style w:type="character" w:customStyle="1" w:styleId="Heading3Char">
    <w:name w:val="Heading 3 Char"/>
    <w:link w:val="Heading3"/>
    <w:uiPriority w:val="9"/>
    <w:rsid w:val="00C42452"/>
    <w:rPr>
      <w:rFonts w:ascii="Cambria" w:eastAsia="Times New Roman" w:hAnsi="Cambria" w:cs="Times New Roman"/>
      <w:b/>
      <w:bCs/>
      <w:color w:val="4F81BD"/>
      <w:sz w:val="22"/>
      <w:szCs w:val="22"/>
    </w:rPr>
  </w:style>
  <w:style w:type="paragraph" w:customStyle="1" w:styleId="LightGrid-Accent31">
    <w:name w:val="Light Grid - Accent 31"/>
    <w:basedOn w:val="Normal"/>
    <w:uiPriority w:val="34"/>
    <w:qFormat/>
    <w:rsid w:val="00C42452"/>
    <w:pPr>
      <w:spacing w:after="200" w:line="276" w:lineRule="auto"/>
      <w:ind w:left="720"/>
      <w:contextualSpacing/>
    </w:pPr>
    <w:rPr>
      <w:rFonts w:ascii="Calibri" w:eastAsia="Calibri" w:hAnsi="Calibri"/>
      <w:sz w:val="22"/>
      <w:szCs w:val="22"/>
    </w:rPr>
  </w:style>
  <w:style w:type="character" w:customStyle="1" w:styleId="GridTable1Light1">
    <w:name w:val="Grid Table 1 Light1"/>
    <w:qFormat/>
    <w:rsid w:val="001D5D3C"/>
    <w:rPr>
      <w:b/>
      <w:bCs/>
      <w:smallCaps/>
      <w:spacing w:val="5"/>
    </w:rPr>
  </w:style>
  <w:style w:type="paragraph" w:styleId="BalloonText">
    <w:name w:val="Balloon Text"/>
    <w:basedOn w:val="Normal"/>
    <w:link w:val="BalloonTextChar"/>
    <w:rsid w:val="00DB298A"/>
    <w:rPr>
      <w:rFonts w:ascii="Lucida Grande" w:hAnsi="Lucida Grande"/>
      <w:sz w:val="18"/>
      <w:szCs w:val="18"/>
      <w:lang w:val="x-none" w:eastAsia="x-none"/>
    </w:rPr>
  </w:style>
  <w:style w:type="character" w:customStyle="1" w:styleId="BalloonTextChar">
    <w:name w:val="Balloon Text Char"/>
    <w:link w:val="BalloonText"/>
    <w:rsid w:val="00DB298A"/>
    <w:rPr>
      <w:rFonts w:ascii="Lucida Grande" w:hAnsi="Lucida Grande"/>
      <w:sz w:val="18"/>
      <w:szCs w:val="18"/>
    </w:rPr>
  </w:style>
  <w:style w:type="paragraph" w:customStyle="1" w:styleId="ColorfulList-Accent11">
    <w:name w:val="Colorful List - Accent 11"/>
    <w:basedOn w:val="Normal"/>
    <w:uiPriority w:val="34"/>
    <w:qFormat/>
    <w:rsid w:val="00792C2A"/>
    <w:pPr>
      <w:ind w:left="720"/>
    </w:pPr>
  </w:style>
  <w:style w:type="character" w:styleId="UnresolvedMention">
    <w:name w:val="Unresolved Mention"/>
    <w:uiPriority w:val="99"/>
    <w:semiHidden/>
    <w:unhideWhenUsed/>
    <w:rsid w:val="00082557"/>
    <w:rPr>
      <w:color w:val="605E5C"/>
      <w:shd w:val="clear" w:color="auto" w:fill="E1DFDD"/>
    </w:rPr>
  </w:style>
  <w:style w:type="paragraph" w:styleId="Revision">
    <w:name w:val="Revision"/>
    <w:hidden/>
    <w:rsid w:val="00B321F6"/>
    <w:rPr>
      <w:sz w:val="24"/>
      <w:szCs w:val="24"/>
    </w:rPr>
  </w:style>
  <w:style w:type="character" w:styleId="CommentReference">
    <w:name w:val="annotation reference"/>
    <w:rsid w:val="00D95028"/>
    <w:rPr>
      <w:sz w:val="16"/>
      <w:szCs w:val="16"/>
    </w:rPr>
  </w:style>
  <w:style w:type="paragraph" w:styleId="CommentText">
    <w:name w:val="annotation text"/>
    <w:basedOn w:val="Normal"/>
    <w:link w:val="CommentTextChar"/>
    <w:rsid w:val="00D95028"/>
    <w:rPr>
      <w:sz w:val="20"/>
      <w:szCs w:val="20"/>
    </w:rPr>
  </w:style>
  <w:style w:type="character" w:customStyle="1" w:styleId="CommentTextChar">
    <w:name w:val="Comment Text Char"/>
    <w:basedOn w:val="DefaultParagraphFont"/>
    <w:link w:val="CommentText"/>
    <w:rsid w:val="00D95028"/>
  </w:style>
  <w:style w:type="paragraph" w:styleId="CommentSubject">
    <w:name w:val="annotation subject"/>
    <w:basedOn w:val="CommentText"/>
    <w:next w:val="CommentText"/>
    <w:link w:val="CommentSubjectChar"/>
    <w:rsid w:val="00D95028"/>
    <w:rPr>
      <w:b/>
      <w:bCs/>
    </w:rPr>
  </w:style>
  <w:style w:type="character" w:customStyle="1" w:styleId="CommentSubjectChar">
    <w:name w:val="Comment Subject Char"/>
    <w:link w:val="CommentSubject"/>
    <w:rsid w:val="00D95028"/>
    <w:rPr>
      <w:b/>
      <w:bCs/>
    </w:rPr>
  </w:style>
  <w:style w:type="paragraph" w:styleId="TOCHeading">
    <w:name w:val="TOC Heading"/>
    <w:basedOn w:val="Heading1"/>
    <w:next w:val="Normal"/>
    <w:uiPriority w:val="39"/>
    <w:unhideWhenUsed/>
    <w:qFormat/>
    <w:rsid w:val="00810FA3"/>
    <w:pPr>
      <w:keepNext/>
      <w:keepLines/>
      <w:spacing w:before="480" w:line="276" w:lineRule="auto"/>
      <w:outlineLvl w:val="9"/>
    </w:pPr>
    <w:rPr>
      <w:rFonts w:ascii="Aptos Display" w:hAnsi="Aptos Display"/>
      <w:b/>
      <w:bCs/>
      <w:color w:val="0F4761"/>
      <w:sz w:val="28"/>
      <w:szCs w:val="28"/>
      <w:u w:val="none"/>
    </w:rPr>
  </w:style>
  <w:style w:type="paragraph" w:styleId="TOC1">
    <w:name w:val="toc 1"/>
    <w:basedOn w:val="Normal"/>
    <w:next w:val="Normal"/>
    <w:autoRedefine/>
    <w:uiPriority w:val="39"/>
    <w:rsid w:val="00810FA3"/>
    <w:pPr>
      <w:spacing w:before="120"/>
    </w:pPr>
    <w:rPr>
      <w:rFonts w:ascii="Aptos" w:hAnsi="Aptos"/>
      <w:b/>
      <w:bCs/>
      <w:i/>
      <w:iCs/>
    </w:rPr>
  </w:style>
  <w:style w:type="paragraph" w:styleId="TOC2">
    <w:name w:val="toc 2"/>
    <w:basedOn w:val="Normal"/>
    <w:next w:val="Normal"/>
    <w:autoRedefine/>
    <w:uiPriority w:val="39"/>
    <w:rsid w:val="00810FA3"/>
    <w:pPr>
      <w:spacing w:before="120"/>
      <w:ind w:left="240"/>
    </w:pPr>
    <w:rPr>
      <w:rFonts w:ascii="Aptos" w:hAnsi="Aptos"/>
      <w:b/>
      <w:bCs/>
      <w:sz w:val="22"/>
      <w:szCs w:val="22"/>
    </w:rPr>
  </w:style>
  <w:style w:type="paragraph" w:styleId="TOC3">
    <w:name w:val="toc 3"/>
    <w:basedOn w:val="Normal"/>
    <w:next w:val="Normal"/>
    <w:autoRedefine/>
    <w:uiPriority w:val="39"/>
    <w:rsid w:val="00810FA3"/>
    <w:pPr>
      <w:ind w:left="480"/>
    </w:pPr>
    <w:rPr>
      <w:rFonts w:ascii="Aptos" w:hAnsi="Aptos"/>
      <w:sz w:val="20"/>
      <w:szCs w:val="20"/>
    </w:rPr>
  </w:style>
  <w:style w:type="paragraph" w:styleId="TOC4">
    <w:name w:val="toc 4"/>
    <w:basedOn w:val="Normal"/>
    <w:next w:val="Normal"/>
    <w:autoRedefine/>
    <w:rsid w:val="00810FA3"/>
    <w:pPr>
      <w:ind w:left="720"/>
    </w:pPr>
    <w:rPr>
      <w:rFonts w:ascii="Aptos" w:hAnsi="Aptos"/>
      <w:sz w:val="20"/>
      <w:szCs w:val="20"/>
    </w:rPr>
  </w:style>
  <w:style w:type="paragraph" w:styleId="TOC5">
    <w:name w:val="toc 5"/>
    <w:basedOn w:val="Normal"/>
    <w:next w:val="Normal"/>
    <w:autoRedefine/>
    <w:rsid w:val="00810FA3"/>
    <w:pPr>
      <w:ind w:left="960"/>
    </w:pPr>
    <w:rPr>
      <w:rFonts w:ascii="Aptos" w:hAnsi="Aptos"/>
      <w:sz w:val="20"/>
      <w:szCs w:val="20"/>
    </w:rPr>
  </w:style>
  <w:style w:type="paragraph" w:styleId="TOC6">
    <w:name w:val="toc 6"/>
    <w:basedOn w:val="Normal"/>
    <w:next w:val="Normal"/>
    <w:autoRedefine/>
    <w:rsid w:val="00810FA3"/>
    <w:pPr>
      <w:ind w:left="1200"/>
    </w:pPr>
    <w:rPr>
      <w:rFonts w:ascii="Aptos" w:hAnsi="Aptos"/>
      <w:sz w:val="20"/>
      <w:szCs w:val="20"/>
    </w:rPr>
  </w:style>
  <w:style w:type="paragraph" w:styleId="TOC7">
    <w:name w:val="toc 7"/>
    <w:basedOn w:val="Normal"/>
    <w:next w:val="Normal"/>
    <w:autoRedefine/>
    <w:rsid w:val="00810FA3"/>
    <w:pPr>
      <w:ind w:left="1440"/>
    </w:pPr>
    <w:rPr>
      <w:rFonts w:ascii="Aptos" w:hAnsi="Aptos"/>
      <w:sz w:val="20"/>
      <w:szCs w:val="20"/>
    </w:rPr>
  </w:style>
  <w:style w:type="paragraph" w:styleId="TOC8">
    <w:name w:val="toc 8"/>
    <w:basedOn w:val="Normal"/>
    <w:next w:val="Normal"/>
    <w:autoRedefine/>
    <w:rsid w:val="00810FA3"/>
    <w:pPr>
      <w:ind w:left="1680"/>
    </w:pPr>
    <w:rPr>
      <w:rFonts w:ascii="Aptos" w:hAnsi="Aptos"/>
      <w:sz w:val="20"/>
      <w:szCs w:val="20"/>
    </w:rPr>
  </w:style>
  <w:style w:type="paragraph" w:styleId="TOC9">
    <w:name w:val="toc 9"/>
    <w:basedOn w:val="Normal"/>
    <w:next w:val="Normal"/>
    <w:autoRedefine/>
    <w:rsid w:val="00810FA3"/>
    <w:pPr>
      <w:ind w:left="1920"/>
    </w:pPr>
    <w:rPr>
      <w:rFonts w:ascii="Aptos" w:hAnsi="Apto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1.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hyperlink" Target="http://www.wavemetrics.com/"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1D6AC69-3C51-154E-AC15-8A96DDC122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9904</Words>
  <Characters>56458</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GG Macros Manual</vt:lpstr>
    </vt:vector>
  </TitlesOfParts>
  <Company>uw</Company>
  <LinksUpToDate>false</LinksUpToDate>
  <CharactersWithSpaces>66230</CharactersWithSpaces>
  <SharedDoc>false</SharedDoc>
  <HLinks>
    <vt:vector size="780" baseType="variant">
      <vt:variant>
        <vt:i4>7274612</vt:i4>
      </vt:variant>
      <vt:variant>
        <vt:i4>465</vt:i4>
      </vt:variant>
      <vt:variant>
        <vt:i4>0</vt:i4>
      </vt:variant>
      <vt:variant>
        <vt:i4>5</vt:i4>
      </vt:variant>
      <vt:variant>
        <vt:lpwstr/>
      </vt:variant>
      <vt:variant>
        <vt:lpwstr>top</vt:lpwstr>
      </vt:variant>
      <vt:variant>
        <vt:i4>104</vt:i4>
      </vt:variant>
      <vt:variant>
        <vt:i4>462</vt:i4>
      </vt:variant>
      <vt:variant>
        <vt:i4>0</vt:i4>
      </vt:variant>
      <vt:variant>
        <vt:i4>5</vt:i4>
      </vt:variant>
      <vt:variant>
        <vt:lpwstr/>
      </vt:variant>
      <vt:variant>
        <vt:lpwstr>H</vt:lpwstr>
      </vt:variant>
      <vt:variant>
        <vt:i4>7274612</vt:i4>
      </vt:variant>
      <vt:variant>
        <vt:i4>459</vt:i4>
      </vt:variant>
      <vt:variant>
        <vt:i4>0</vt:i4>
      </vt:variant>
      <vt:variant>
        <vt:i4>5</vt:i4>
      </vt:variant>
      <vt:variant>
        <vt:lpwstr/>
      </vt:variant>
      <vt:variant>
        <vt:lpwstr>top</vt:lpwstr>
      </vt:variant>
      <vt:variant>
        <vt:i4>105</vt:i4>
      </vt:variant>
      <vt:variant>
        <vt:i4>456</vt:i4>
      </vt:variant>
      <vt:variant>
        <vt:i4>0</vt:i4>
      </vt:variant>
      <vt:variant>
        <vt:i4>5</vt:i4>
      </vt:variant>
      <vt:variant>
        <vt:lpwstr/>
      </vt:variant>
      <vt:variant>
        <vt:lpwstr>I</vt:lpwstr>
      </vt:variant>
      <vt:variant>
        <vt:i4>103</vt:i4>
      </vt:variant>
      <vt:variant>
        <vt:i4>453</vt:i4>
      </vt:variant>
      <vt:variant>
        <vt:i4>0</vt:i4>
      </vt:variant>
      <vt:variant>
        <vt:i4>5</vt:i4>
      </vt:variant>
      <vt:variant>
        <vt:lpwstr/>
      </vt:variant>
      <vt:variant>
        <vt:lpwstr>G</vt:lpwstr>
      </vt:variant>
      <vt:variant>
        <vt:i4>20</vt:i4>
      </vt:variant>
      <vt:variant>
        <vt:i4>450</vt:i4>
      </vt:variant>
      <vt:variant>
        <vt:i4>0</vt:i4>
      </vt:variant>
      <vt:variant>
        <vt:i4>5</vt:i4>
      </vt:variant>
      <vt:variant>
        <vt:lpwstr/>
      </vt:variant>
      <vt:variant>
        <vt:lpwstr>whyshort</vt:lpwstr>
      </vt:variant>
      <vt:variant>
        <vt:i4>7274612</vt:i4>
      </vt:variant>
      <vt:variant>
        <vt:i4>447</vt:i4>
      </vt:variant>
      <vt:variant>
        <vt:i4>0</vt:i4>
      </vt:variant>
      <vt:variant>
        <vt:i4>5</vt:i4>
      </vt:variant>
      <vt:variant>
        <vt:lpwstr/>
      </vt:variant>
      <vt:variant>
        <vt:lpwstr>top</vt:lpwstr>
      </vt:variant>
      <vt:variant>
        <vt:i4>98</vt:i4>
      </vt:variant>
      <vt:variant>
        <vt:i4>444</vt:i4>
      </vt:variant>
      <vt:variant>
        <vt:i4>0</vt:i4>
      </vt:variant>
      <vt:variant>
        <vt:i4>5</vt:i4>
      </vt:variant>
      <vt:variant>
        <vt:lpwstr/>
      </vt:variant>
      <vt:variant>
        <vt:lpwstr>B</vt:lpwstr>
      </vt:variant>
      <vt:variant>
        <vt:i4>1769497</vt:i4>
      </vt:variant>
      <vt:variant>
        <vt:i4>441</vt:i4>
      </vt:variant>
      <vt:variant>
        <vt:i4>0</vt:i4>
      </vt:variant>
      <vt:variant>
        <vt:i4>5</vt:i4>
      </vt:variant>
      <vt:variant>
        <vt:lpwstr/>
      </vt:variant>
      <vt:variant>
        <vt:lpwstr>StackBrowser</vt:lpwstr>
      </vt:variant>
      <vt:variant>
        <vt:i4>7274612</vt:i4>
      </vt:variant>
      <vt:variant>
        <vt:i4>438</vt:i4>
      </vt:variant>
      <vt:variant>
        <vt:i4>0</vt:i4>
      </vt:variant>
      <vt:variant>
        <vt:i4>5</vt:i4>
      </vt:variant>
      <vt:variant>
        <vt:lpwstr/>
      </vt:variant>
      <vt:variant>
        <vt:lpwstr>top</vt:lpwstr>
      </vt:variant>
      <vt:variant>
        <vt:i4>6488172</vt:i4>
      </vt:variant>
      <vt:variant>
        <vt:i4>435</vt:i4>
      </vt:variant>
      <vt:variant>
        <vt:i4>0</vt:i4>
      </vt:variant>
      <vt:variant>
        <vt:i4>5</vt:i4>
      </vt:variant>
      <vt:variant>
        <vt:lpwstr/>
      </vt:variant>
      <vt:variant>
        <vt:lpwstr>PolarizationResultAnalysisPanel</vt:lpwstr>
      </vt:variant>
      <vt:variant>
        <vt:i4>3473514</vt:i4>
      </vt:variant>
      <vt:variant>
        <vt:i4>432</vt:i4>
      </vt:variant>
      <vt:variant>
        <vt:i4>0</vt:i4>
      </vt:variant>
      <vt:variant>
        <vt:i4>5</vt:i4>
      </vt:variant>
      <vt:variant>
        <vt:lpwstr/>
      </vt:variant>
      <vt:variant>
        <vt:lpwstr>J5b</vt:lpwstr>
      </vt:variant>
      <vt:variant>
        <vt:i4>327697</vt:i4>
      </vt:variant>
      <vt:variant>
        <vt:i4>429</vt:i4>
      </vt:variant>
      <vt:variant>
        <vt:i4>0</vt:i4>
      </vt:variant>
      <vt:variant>
        <vt:i4>5</vt:i4>
      </vt:variant>
      <vt:variant>
        <vt:lpwstr/>
      </vt:variant>
      <vt:variant>
        <vt:lpwstr>PolarizationPanel</vt:lpwstr>
      </vt:variant>
      <vt:variant>
        <vt:i4>7274612</vt:i4>
      </vt:variant>
      <vt:variant>
        <vt:i4>426</vt:i4>
      </vt:variant>
      <vt:variant>
        <vt:i4>0</vt:i4>
      </vt:variant>
      <vt:variant>
        <vt:i4>5</vt:i4>
      </vt:variant>
      <vt:variant>
        <vt:lpwstr/>
      </vt:variant>
      <vt:variant>
        <vt:lpwstr>top</vt:lpwstr>
      </vt:variant>
      <vt:variant>
        <vt:i4>327697</vt:i4>
      </vt:variant>
      <vt:variant>
        <vt:i4>423</vt:i4>
      </vt:variant>
      <vt:variant>
        <vt:i4>0</vt:i4>
      </vt:variant>
      <vt:variant>
        <vt:i4>5</vt:i4>
      </vt:variant>
      <vt:variant>
        <vt:lpwstr/>
      </vt:variant>
      <vt:variant>
        <vt:lpwstr>PolarizationPanel</vt:lpwstr>
      </vt:variant>
      <vt:variant>
        <vt:i4>327697</vt:i4>
      </vt:variant>
      <vt:variant>
        <vt:i4>420</vt:i4>
      </vt:variant>
      <vt:variant>
        <vt:i4>0</vt:i4>
      </vt:variant>
      <vt:variant>
        <vt:i4>5</vt:i4>
      </vt:variant>
      <vt:variant>
        <vt:lpwstr/>
      </vt:variant>
      <vt:variant>
        <vt:lpwstr>PolarizationPanel</vt:lpwstr>
      </vt:variant>
      <vt:variant>
        <vt:i4>1769497</vt:i4>
      </vt:variant>
      <vt:variant>
        <vt:i4>417</vt:i4>
      </vt:variant>
      <vt:variant>
        <vt:i4>0</vt:i4>
      </vt:variant>
      <vt:variant>
        <vt:i4>5</vt:i4>
      </vt:variant>
      <vt:variant>
        <vt:lpwstr/>
      </vt:variant>
      <vt:variant>
        <vt:lpwstr>StackBrowser</vt:lpwstr>
      </vt:variant>
      <vt:variant>
        <vt:i4>98</vt:i4>
      </vt:variant>
      <vt:variant>
        <vt:i4>414</vt:i4>
      </vt:variant>
      <vt:variant>
        <vt:i4>0</vt:i4>
      </vt:variant>
      <vt:variant>
        <vt:i4>5</vt:i4>
      </vt:variant>
      <vt:variant>
        <vt:lpwstr/>
      </vt:variant>
      <vt:variant>
        <vt:lpwstr>B</vt:lpwstr>
      </vt:variant>
      <vt:variant>
        <vt:i4>327697</vt:i4>
      </vt:variant>
      <vt:variant>
        <vt:i4>411</vt:i4>
      </vt:variant>
      <vt:variant>
        <vt:i4>0</vt:i4>
      </vt:variant>
      <vt:variant>
        <vt:i4>5</vt:i4>
      </vt:variant>
      <vt:variant>
        <vt:lpwstr/>
      </vt:variant>
      <vt:variant>
        <vt:lpwstr>PolarizationPanel</vt:lpwstr>
      </vt:variant>
      <vt:variant>
        <vt:i4>327697</vt:i4>
      </vt:variant>
      <vt:variant>
        <vt:i4>408</vt:i4>
      </vt:variant>
      <vt:variant>
        <vt:i4>0</vt:i4>
      </vt:variant>
      <vt:variant>
        <vt:i4>5</vt:i4>
      </vt:variant>
      <vt:variant>
        <vt:lpwstr/>
      </vt:variant>
      <vt:variant>
        <vt:lpwstr>PolarizationPanel</vt:lpwstr>
      </vt:variant>
      <vt:variant>
        <vt:i4>1769497</vt:i4>
      </vt:variant>
      <vt:variant>
        <vt:i4>405</vt:i4>
      </vt:variant>
      <vt:variant>
        <vt:i4>0</vt:i4>
      </vt:variant>
      <vt:variant>
        <vt:i4>5</vt:i4>
      </vt:variant>
      <vt:variant>
        <vt:lpwstr/>
      </vt:variant>
      <vt:variant>
        <vt:lpwstr>StackBrowser</vt:lpwstr>
      </vt:variant>
      <vt:variant>
        <vt:i4>327697</vt:i4>
      </vt:variant>
      <vt:variant>
        <vt:i4>402</vt:i4>
      </vt:variant>
      <vt:variant>
        <vt:i4>0</vt:i4>
      </vt:variant>
      <vt:variant>
        <vt:i4>5</vt:i4>
      </vt:variant>
      <vt:variant>
        <vt:lpwstr/>
      </vt:variant>
      <vt:variant>
        <vt:lpwstr>PolarizationPanel</vt:lpwstr>
      </vt:variant>
      <vt:variant>
        <vt:i4>327697</vt:i4>
      </vt:variant>
      <vt:variant>
        <vt:i4>399</vt:i4>
      </vt:variant>
      <vt:variant>
        <vt:i4>0</vt:i4>
      </vt:variant>
      <vt:variant>
        <vt:i4>5</vt:i4>
      </vt:variant>
      <vt:variant>
        <vt:lpwstr/>
      </vt:variant>
      <vt:variant>
        <vt:lpwstr>PolarizationPanel</vt:lpwstr>
      </vt:variant>
      <vt:variant>
        <vt:i4>98</vt:i4>
      </vt:variant>
      <vt:variant>
        <vt:i4>396</vt:i4>
      </vt:variant>
      <vt:variant>
        <vt:i4>0</vt:i4>
      </vt:variant>
      <vt:variant>
        <vt:i4>5</vt:i4>
      </vt:variant>
      <vt:variant>
        <vt:lpwstr/>
      </vt:variant>
      <vt:variant>
        <vt:lpwstr>B</vt:lpwstr>
      </vt:variant>
      <vt:variant>
        <vt:i4>7274612</vt:i4>
      </vt:variant>
      <vt:variant>
        <vt:i4>393</vt:i4>
      </vt:variant>
      <vt:variant>
        <vt:i4>0</vt:i4>
      </vt:variant>
      <vt:variant>
        <vt:i4>5</vt:i4>
      </vt:variant>
      <vt:variant>
        <vt:lpwstr/>
      </vt:variant>
      <vt:variant>
        <vt:lpwstr>top</vt:lpwstr>
      </vt:variant>
      <vt:variant>
        <vt:i4>917590</vt:i4>
      </vt:variant>
      <vt:variant>
        <vt:i4>390</vt:i4>
      </vt:variant>
      <vt:variant>
        <vt:i4>0</vt:i4>
      </vt:variant>
      <vt:variant>
        <vt:i4>5</vt:i4>
      </vt:variant>
      <vt:variant>
        <vt:lpwstr>file:///Users/pupa/Desktop/PELICAN for  GitHub/M</vt:lpwstr>
      </vt:variant>
      <vt:variant>
        <vt:lpwstr/>
      </vt:variant>
      <vt:variant>
        <vt:i4>7274612</vt:i4>
      </vt:variant>
      <vt:variant>
        <vt:i4>387</vt:i4>
      </vt:variant>
      <vt:variant>
        <vt:i4>0</vt:i4>
      </vt:variant>
      <vt:variant>
        <vt:i4>5</vt:i4>
      </vt:variant>
      <vt:variant>
        <vt:lpwstr/>
      </vt:variant>
      <vt:variant>
        <vt:lpwstr>top</vt:lpwstr>
      </vt:variant>
      <vt:variant>
        <vt:i4>7274612</vt:i4>
      </vt:variant>
      <vt:variant>
        <vt:i4>384</vt:i4>
      </vt:variant>
      <vt:variant>
        <vt:i4>0</vt:i4>
      </vt:variant>
      <vt:variant>
        <vt:i4>5</vt:i4>
      </vt:variant>
      <vt:variant>
        <vt:lpwstr/>
      </vt:variant>
      <vt:variant>
        <vt:lpwstr>top</vt:lpwstr>
      </vt:variant>
      <vt:variant>
        <vt:i4>7274612</vt:i4>
      </vt:variant>
      <vt:variant>
        <vt:i4>381</vt:i4>
      </vt:variant>
      <vt:variant>
        <vt:i4>0</vt:i4>
      </vt:variant>
      <vt:variant>
        <vt:i4>5</vt:i4>
      </vt:variant>
      <vt:variant>
        <vt:lpwstr/>
      </vt:variant>
      <vt:variant>
        <vt:lpwstr>top</vt:lpwstr>
      </vt:variant>
      <vt:variant>
        <vt:i4>1769497</vt:i4>
      </vt:variant>
      <vt:variant>
        <vt:i4>378</vt:i4>
      </vt:variant>
      <vt:variant>
        <vt:i4>0</vt:i4>
      </vt:variant>
      <vt:variant>
        <vt:i4>5</vt:i4>
      </vt:variant>
      <vt:variant>
        <vt:lpwstr/>
      </vt:variant>
      <vt:variant>
        <vt:lpwstr>StackBrowser</vt:lpwstr>
      </vt:variant>
      <vt:variant>
        <vt:i4>1769497</vt:i4>
      </vt:variant>
      <vt:variant>
        <vt:i4>375</vt:i4>
      </vt:variant>
      <vt:variant>
        <vt:i4>0</vt:i4>
      </vt:variant>
      <vt:variant>
        <vt:i4>5</vt:i4>
      </vt:variant>
      <vt:variant>
        <vt:lpwstr/>
      </vt:variant>
      <vt:variant>
        <vt:lpwstr>StackBrowser</vt:lpwstr>
      </vt:variant>
      <vt:variant>
        <vt:i4>8126586</vt:i4>
      </vt:variant>
      <vt:variant>
        <vt:i4>372</vt:i4>
      </vt:variant>
      <vt:variant>
        <vt:i4>0</vt:i4>
      </vt:variant>
      <vt:variant>
        <vt:i4>5</vt:i4>
      </vt:variant>
      <vt:variant>
        <vt:lpwstr/>
      </vt:variant>
      <vt:variant>
        <vt:lpwstr>DistMap</vt:lpwstr>
      </vt:variant>
      <vt:variant>
        <vt:i4>7274612</vt:i4>
      </vt:variant>
      <vt:variant>
        <vt:i4>369</vt:i4>
      </vt:variant>
      <vt:variant>
        <vt:i4>0</vt:i4>
      </vt:variant>
      <vt:variant>
        <vt:i4>5</vt:i4>
      </vt:variant>
      <vt:variant>
        <vt:lpwstr/>
      </vt:variant>
      <vt:variant>
        <vt:lpwstr>top</vt:lpwstr>
      </vt:variant>
      <vt:variant>
        <vt:i4>1769497</vt:i4>
      </vt:variant>
      <vt:variant>
        <vt:i4>366</vt:i4>
      </vt:variant>
      <vt:variant>
        <vt:i4>0</vt:i4>
      </vt:variant>
      <vt:variant>
        <vt:i4>5</vt:i4>
      </vt:variant>
      <vt:variant>
        <vt:lpwstr/>
      </vt:variant>
      <vt:variant>
        <vt:lpwstr>StackBrowser</vt:lpwstr>
      </vt:variant>
      <vt:variant>
        <vt:i4>1769497</vt:i4>
      </vt:variant>
      <vt:variant>
        <vt:i4>363</vt:i4>
      </vt:variant>
      <vt:variant>
        <vt:i4>0</vt:i4>
      </vt:variant>
      <vt:variant>
        <vt:i4>5</vt:i4>
      </vt:variant>
      <vt:variant>
        <vt:lpwstr/>
      </vt:variant>
      <vt:variant>
        <vt:lpwstr>StackBrowser</vt:lpwstr>
      </vt:variant>
      <vt:variant>
        <vt:i4>102</vt:i4>
      </vt:variant>
      <vt:variant>
        <vt:i4>360</vt:i4>
      </vt:variant>
      <vt:variant>
        <vt:i4>0</vt:i4>
      </vt:variant>
      <vt:variant>
        <vt:i4>5</vt:i4>
      </vt:variant>
      <vt:variant>
        <vt:lpwstr/>
      </vt:variant>
      <vt:variant>
        <vt:lpwstr>F</vt:lpwstr>
      </vt:variant>
      <vt:variant>
        <vt:i4>1769497</vt:i4>
      </vt:variant>
      <vt:variant>
        <vt:i4>357</vt:i4>
      </vt:variant>
      <vt:variant>
        <vt:i4>0</vt:i4>
      </vt:variant>
      <vt:variant>
        <vt:i4>5</vt:i4>
      </vt:variant>
      <vt:variant>
        <vt:lpwstr/>
      </vt:variant>
      <vt:variant>
        <vt:lpwstr>StackBrowser</vt:lpwstr>
      </vt:variant>
      <vt:variant>
        <vt:i4>3276905</vt:i4>
      </vt:variant>
      <vt:variant>
        <vt:i4>354</vt:i4>
      </vt:variant>
      <vt:variant>
        <vt:i4>0</vt:i4>
      </vt:variant>
      <vt:variant>
        <vt:i4>5</vt:i4>
      </vt:variant>
      <vt:variant>
        <vt:lpwstr/>
      </vt:variant>
      <vt:variant>
        <vt:lpwstr>I2</vt:lpwstr>
      </vt:variant>
      <vt:variant>
        <vt:i4>1769497</vt:i4>
      </vt:variant>
      <vt:variant>
        <vt:i4>351</vt:i4>
      </vt:variant>
      <vt:variant>
        <vt:i4>0</vt:i4>
      </vt:variant>
      <vt:variant>
        <vt:i4>5</vt:i4>
      </vt:variant>
      <vt:variant>
        <vt:lpwstr/>
      </vt:variant>
      <vt:variant>
        <vt:lpwstr>StackBrowser</vt:lpwstr>
      </vt:variant>
      <vt:variant>
        <vt:i4>1703964</vt:i4>
      </vt:variant>
      <vt:variant>
        <vt:i4>348</vt:i4>
      </vt:variant>
      <vt:variant>
        <vt:i4>0</vt:i4>
      </vt:variant>
      <vt:variant>
        <vt:i4>5</vt:i4>
      </vt:variant>
      <vt:variant>
        <vt:lpwstr/>
      </vt:variant>
      <vt:variant>
        <vt:lpwstr>short</vt:lpwstr>
      </vt:variant>
      <vt:variant>
        <vt:i4>98</vt:i4>
      </vt:variant>
      <vt:variant>
        <vt:i4>345</vt:i4>
      </vt:variant>
      <vt:variant>
        <vt:i4>0</vt:i4>
      </vt:variant>
      <vt:variant>
        <vt:i4>5</vt:i4>
      </vt:variant>
      <vt:variant>
        <vt:lpwstr/>
      </vt:variant>
      <vt:variant>
        <vt:lpwstr>B</vt:lpwstr>
      </vt:variant>
      <vt:variant>
        <vt:i4>7274612</vt:i4>
      </vt:variant>
      <vt:variant>
        <vt:i4>342</vt:i4>
      </vt:variant>
      <vt:variant>
        <vt:i4>0</vt:i4>
      </vt:variant>
      <vt:variant>
        <vt:i4>5</vt:i4>
      </vt:variant>
      <vt:variant>
        <vt:lpwstr/>
      </vt:variant>
      <vt:variant>
        <vt:lpwstr>top</vt:lpwstr>
      </vt:variant>
      <vt:variant>
        <vt:i4>7274612</vt:i4>
      </vt:variant>
      <vt:variant>
        <vt:i4>339</vt:i4>
      </vt:variant>
      <vt:variant>
        <vt:i4>0</vt:i4>
      </vt:variant>
      <vt:variant>
        <vt:i4>5</vt:i4>
      </vt:variant>
      <vt:variant>
        <vt:lpwstr/>
      </vt:variant>
      <vt:variant>
        <vt:lpwstr>top</vt:lpwstr>
      </vt:variant>
      <vt:variant>
        <vt:i4>57</vt:i4>
      </vt:variant>
      <vt:variant>
        <vt:i4>336</vt:i4>
      </vt:variant>
      <vt:variant>
        <vt:i4>0</vt:i4>
      </vt:variant>
      <vt:variant>
        <vt:i4>5</vt:i4>
      </vt:variant>
      <vt:variant>
        <vt:lpwstr/>
      </vt:variant>
      <vt:variant>
        <vt:lpwstr>F1_10</vt:lpwstr>
      </vt:variant>
      <vt:variant>
        <vt:i4>102</vt:i4>
      </vt:variant>
      <vt:variant>
        <vt:i4>333</vt:i4>
      </vt:variant>
      <vt:variant>
        <vt:i4>0</vt:i4>
      </vt:variant>
      <vt:variant>
        <vt:i4>5</vt:i4>
      </vt:variant>
      <vt:variant>
        <vt:lpwstr/>
      </vt:variant>
      <vt:variant>
        <vt:lpwstr>F</vt:lpwstr>
      </vt:variant>
      <vt:variant>
        <vt:i4>7274612</vt:i4>
      </vt:variant>
      <vt:variant>
        <vt:i4>330</vt:i4>
      </vt:variant>
      <vt:variant>
        <vt:i4>0</vt:i4>
      </vt:variant>
      <vt:variant>
        <vt:i4>5</vt:i4>
      </vt:variant>
      <vt:variant>
        <vt:lpwstr/>
      </vt:variant>
      <vt:variant>
        <vt:lpwstr>top</vt:lpwstr>
      </vt:variant>
      <vt:variant>
        <vt:i4>3276902</vt:i4>
      </vt:variant>
      <vt:variant>
        <vt:i4>327</vt:i4>
      </vt:variant>
      <vt:variant>
        <vt:i4>0</vt:i4>
      </vt:variant>
      <vt:variant>
        <vt:i4>5</vt:i4>
      </vt:variant>
      <vt:variant>
        <vt:lpwstr/>
      </vt:variant>
      <vt:variant>
        <vt:lpwstr>F2</vt:lpwstr>
      </vt:variant>
      <vt:variant>
        <vt:i4>7274612</vt:i4>
      </vt:variant>
      <vt:variant>
        <vt:i4>324</vt:i4>
      </vt:variant>
      <vt:variant>
        <vt:i4>0</vt:i4>
      </vt:variant>
      <vt:variant>
        <vt:i4>5</vt:i4>
      </vt:variant>
      <vt:variant>
        <vt:lpwstr/>
      </vt:variant>
      <vt:variant>
        <vt:lpwstr>top</vt:lpwstr>
      </vt:variant>
      <vt:variant>
        <vt:i4>1769497</vt:i4>
      </vt:variant>
      <vt:variant>
        <vt:i4>321</vt:i4>
      </vt:variant>
      <vt:variant>
        <vt:i4>0</vt:i4>
      </vt:variant>
      <vt:variant>
        <vt:i4>5</vt:i4>
      </vt:variant>
      <vt:variant>
        <vt:lpwstr/>
      </vt:variant>
      <vt:variant>
        <vt:lpwstr>StackBrowser</vt:lpwstr>
      </vt:variant>
      <vt:variant>
        <vt:i4>1769497</vt:i4>
      </vt:variant>
      <vt:variant>
        <vt:i4>318</vt:i4>
      </vt:variant>
      <vt:variant>
        <vt:i4>0</vt:i4>
      </vt:variant>
      <vt:variant>
        <vt:i4>5</vt:i4>
      </vt:variant>
      <vt:variant>
        <vt:lpwstr/>
      </vt:variant>
      <vt:variant>
        <vt:lpwstr>StackBrowser</vt:lpwstr>
      </vt:variant>
      <vt:variant>
        <vt:i4>98</vt:i4>
      </vt:variant>
      <vt:variant>
        <vt:i4>315</vt:i4>
      </vt:variant>
      <vt:variant>
        <vt:i4>0</vt:i4>
      </vt:variant>
      <vt:variant>
        <vt:i4>5</vt:i4>
      </vt:variant>
      <vt:variant>
        <vt:lpwstr/>
      </vt:variant>
      <vt:variant>
        <vt:lpwstr>B</vt:lpwstr>
      </vt:variant>
      <vt:variant>
        <vt:i4>1769497</vt:i4>
      </vt:variant>
      <vt:variant>
        <vt:i4>312</vt:i4>
      </vt:variant>
      <vt:variant>
        <vt:i4>0</vt:i4>
      </vt:variant>
      <vt:variant>
        <vt:i4>5</vt:i4>
      </vt:variant>
      <vt:variant>
        <vt:lpwstr/>
      </vt:variant>
      <vt:variant>
        <vt:lpwstr>StackBrowser</vt:lpwstr>
      </vt:variant>
      <vt:variant>
        <vt:i4>7274612</vt:i4>
      </vt:variant>
      <vt:variant>
        <vt:i4>309</vt:i4>
      </vt:variant>
      <vt:variant>
        <vt:i4>0</vt:i4>
      </vt:variant>
      <vt:variant>
        <vt:i4>5</vt:i4>
      </vt:variant>
      <vt:variant>
        <vt:lpwstr/>
      </vt:variant>
      <vt:variant>
        <vt:lpwstr>top</vt:lpwstr>
      </vt:variant>
      <vt:variant>
        <vt:i4>103</vt:i4>
      </vt:variant>
      <vt:variant>
        <vt:i4>306</vt:i4>
      </vt:variant>
      <vt:variant>
        <vt:i4>0</vt:i4>
      </vt:variant>
      <vt:variant>
        <vt:i4>5</vt:i4>
      </vt:variant>
      <vt:variant>
        <vt:lpwstr/>
      </vt:variant>
      <vt:variant>
        <vt:lpwstr>G</vt:lpwstr>
      </vt:variant>
      <vt:variant>
        <vt:i4>102</vt:i4>
      </vt:variant>
      <vt:variant>
        <vt:i4>303</vt:i4>
      </vt:variant>
      <vt:variant>
        <vt:i4>0</vt:i4>
      </vt:variant>
      <vt:variant>
        <vt:i4>5</vt:i4>
      </vt:variant>
      <vt:variant>
        <vt:lpwstr/>
      </vt:variant>
      <vt:variant>
        <vt:lpwstr>F</vt:lpwstr>
      </vt:variant>
      <vt:variant>
        <vt:i4>1769497</vt:i4>
      </vt:variant>
      <vt:variant>
        <vt:i4>300</vt:i4>
      </vt:variant>
      <vt:variant>
        <vt:i4>0</vt:i4>
      </vt:variant>
      <vt:variant>
        <vt:i4>5</vt:i4>
      </vt:variant>
      <vt:variant>
        <vt:lpwstr/>
      </vt:variant>
      <vt:variant>
        <vt:lpwstr>StackBrowser</vt:lpwstr>
      </vt:variant>
      <vt:variant>
        <vt:i4>1769497</vt:i4>
      </vt:variant>
      <vt:variant>
        <vt:i4>297</vt:i4>
      </vt:variant>
      <vt:variant>
        <vt:i4>0</vt:i4>
      </vt:variant>
      <vt:variant>
        <vt:i4>5</vt:i4>
      </vt:variant>
      <vt:variant>
        <vt:lpwstr/>
      </vt:variant>
      <vt:variant>
        <vt:lpwstr>StackBrowser</vt:lpwstr>
      </vt:variant>
      <vt:variant>
        <vt:i4>1703964</vt:i4>
      </vt:variant>
      <vt:variant>
        <vt:i4>294</vt:i4>
      </vt:variant>
      <vt:variant>
        <vt:i4>0</vt:i4>
      </vt:variant>
      <vt:variant>
        <vt:i4>5</vt:i4>
      </vt:variant>
      <vt:variant>
        <vt:lpwstr/>
      </vt:variant>
      <vt:variant>
        <vt:lpwstr>short</vt:lpwstr>
      </vt:variant>
      <vt:variant>
        <vt:i4>98</vt:i4>
      </vt:variant>
      <vt:variant>
        <vt:i4>291</vt:i4>
      </vt:variant>
      <vt:variant>
        <vt:i4>0</vt:i4>
      </vt:variant>
      <vt:variant>
        <vt:i4>5</vt:i4>
      </vt:variant>
      <vt:variant>
        <vt:lpwstr/>
      </vt:variant>
      <vt:variant>
        <vt:lpwstr>B</vt:lpwstr>
      </vt:variant>
      <vt:variant>
        <vt:i4>1769497</vt:i4>
      </vt:variant>
      <vt:variant>
        <vt:i4>288</vt:i4>
      </vt:variant>
      <vt:variant>
        <vt:i4>0</vt:i4>
      </vt:variant>
      <vt:variant>
        <vt:i4>5</vt:i4>
      </vt:variant>
      <vt:variant>
        <vt:lpwstr/>
      </vt:variant>
      <vt:variant>
        <vt:lpwstr>StackBrowser</vt:lpwstr>
      </vt:variant>
      <vt:variant>
        <vt:i4>7274612</vt:i4>
      </vt:variant>
      <vt:variant>
        <vt:i4>285</vt:i4>
      </vt:variant>
      <vt:variant>
        <vt:i4>0</vt:i4>
      </vt:variant>
      <vt:variant>
        <vt:i4>5</vt:i4>
      </vt:variant>
      <vt:variant>
        <vt:lpwstr/>
      </vt:variant>
      <vt:variant>
        <vt:lpwstr>top</vt:lpwstr>
      </vt:variant>
      <vt:variant>
        <vt:i4>1769497</vt:i4>
      </vt:variant>
      <vt:variant>
        <vt:i4>282</vt:i4>
      </vt:variant>
      <vt:variant>
        <vt:i4>0</vt:i4>
      </vt:variant>
      <vt:variant>
        <vt:i4>5</vt:i4>
      </vt:variant>
      <vt:variant>
        <vt:lpwstr/>
      </vt:variant>
      <vt:variant>
        <vt:lpwstr>StackBrowser</vt:lpwstr>
      </vt:variant>
      <vt:variant>
        <vt:i4>1769497</vt:i4>
      </vt:variant>
      <vt:variant>
        <vt:i4>279</vt:i4>
      </vt:variant>
      <vt:variant>
        <vt:i4>0</vt:i4>
      </vt:variant>
      <vt:variant>
        <vt:i4>5</vt:i4>
      </vt:variant>
      <vt:variant>
        <vt:lpwstr/>
      </vt:variant>
      <vt:variant>
        <vt:lpwstr>StackBrowser</vt:lpwstr>
      </vt:variant>
      <vt:variant>
        <vt:i4>1703964</vt:i4>
      </vt:variant>
      <vt:variant>
        <vt:i4>276</vt:i4>
      </vt:variant>
      <vt:variant>
        <vt:i4>0</vt:i4>
      </vt:variant>
      <vt:variant>
        <vt:i4>5</vt:i4>
      </vt:variant>
      <vt:variant>
        <vt:lpwstr/>
      </vt:variant>
      <vt:variant>
        <vt:lpwstr>short</vt:lpwstr>
      </vt:variant>
      <vt:variant>
        <vt:i4>98</vt:i4>
      </vt:variant>
      <vt:variant>
        <vt:i4>273</vt:i4>
      </vt:variant>
      <vt:variant>
        <vt:i4>0</vt:i4>
      </vt:variant>
      <vt:variant>
        <vt:i4>5</vt:i4>
      </vt:variant>
      <vt:variant>
        <vt:lpwstr/>
      </vt:variant>
      <vt:variant>
        <vt:lpwstr>B</vt:lpwstr>
      </vt:variant>
      <vt:variant>
        <vt:i4>1769497</vt:i4>
      </vt:variant>
      <vt:variant>
        <vt:i4>270</vt:i4>
      </vt:variant>
      <vt:variant>
        <vt:i4>0</vt:i4>
      </vt:variant>
      <vt:variant>
        <vt:i4>5</vt:i4>
      </vt:variant>
      <vt:variant>
        <vt:lpwstr/>
      </vt:variant>
      <vt:variant>
        <vt:lpwstr>StackBrowser</vt:lpwstr>
      </vt:variant>
      <vt:variant>
        <vt:i4>2490407</vt:i4>
      </vt:variant>
      <vt:variant>
        <vt:i4>267</vt:i4>
      </vt:variant>
      <vt:variant>
        <vt:i4>0</vt:i4>
      </vt:variant>
      <vt:variant>
        <vt:i4>5</vt:i4>
      </vt:variant>
      <vt:variant>
        <vt:lpwstr/>
      </vt:variant>
      <vt:variant>
        <vt:lpwstr>H_choose_ROI</vt:lpwstr>
      </vt:variant>
      <vt:variant>
        <vt:i4>104</vt:i4>
      </vt:variant>
      <vt:variant>
        <vt:i4>264</vt:i4>
      </vt:variant>
      <vt:variant>
        <vt:i4>0</vt:i4>
      </vt:variant>
      <vt:variant>
        <vt:i4>5</vt:i4>
      </vt:variant>
      <vt:variant>
        <vt:lpwstr/>
      </vt:variant>
      <vt:variant>
        <vt:lpwstr>H</vt:lpwstr>
      </vt:variant>
      <vt:variant>
        <vt:i4>7274612</vt:i4>
      </vt:variant>
      <vt:variant>
        <vt:i4>261</vt:i4>
      </vt:variant>
      <vt:variant>
        <vt:i4>0</vt:i4>
      </vt:variant>
      <vt:variant>
        <vt:i4>5</vt:i4>
      </vt:variant>
      <vt:variant>
        <vt:lpwstr/>
      </vt:variant>
      <vt:variant>
        <vt:lpwstr>top</vt:lpwstr>
      </vt:variant>
      <vt:variant>
        <vt:i4>1769497</vt:i4>
      </vt:variant>
      <vt:variant>
        <vt:i4>258</vt:i4>
      </vt:variant>
      <vt:variant>
        <vt:i4>0</vt:i4>
      </vt:variant>
      <vt:variant>
        <vt:i4>5</vt:i4>
      </vt:variant>
      <vt:variant>
        <vt:lpwstr/>
      </vt:variant>
      <vt:variant>
        <vt:lpwstr>StackBrowser</vt:lpwstr>
      </vt:variant>
      <vt:variant>
        <vt:i4>20</vt:i4>
      </vt:variant>
      <vt:variant>
        <vt:i4>255</vt:i4>
      </vt:variant>
      <vt:variant>
        <vt:i4>0</vt:i4>
      </vt:variant>
      <vt:variant>
        <vt:i4>5</vt:i4>
      </vt:variant>
      <vt:variant>
        <vt:lpwstr/>
      </vt:variant>
      <vt:variant>
        <vt:lpwstr>whyshort</vt:lpwstr>
      </vt:variant>
      <vt:variant>
        <vt:i4>7274612</vt:i4>
      </vt:variant>
      <vt:variant>
        <vt:i4>252</vt:i4>
      </vt:variant>
      <vt:variant>
        <vt:i4>0</vt:i4>
      </vt:variant>
      <vt:variant>
        <vt:i4>5</vt:i4>
      </vt:variant>
      <vt:variant>
        <vt:lpwstr/>
      </vt:variant>
      <vt:variant>
        <vt:lpwstr>top</vt:lpwstr>
      </vt:variant>
      <vt:variant>
        <vt:i4>5636104</vt:i4>
      </vt:variant>
      <vt:variant>
        <vt:i4>249</vt:i4>
      </vt:variant>
      <vt:variant>
        <vt:i4>0</vt:i4>
      </vt:variant>
      <vt:variant>
        <vt:i4>5</vt:i4>
      </vt:variant>
      <vt:variant>
        <vt:lpwstr>http://home.physics.wisc.edu/gilbert/</vt:lpwstr>
      </vt:variant>
      <vt:variant>
        <vt:lpwstr/>
      </vt:variant>
      <vt:variant>
        <vt:i4>39</vt:i4>
      </vt:variant>
      <vt:variant>
        <vt:i4>246</vt:i4>
      </vt:variant>
      <vt:variant>
        <vt:i4>0</vt:i4>
      </vt:variant>
      <vt:variant>
        <vt:i4>5</vt:i4>
      </vt:variant>
      <vt:variant>
        <vt:lpwstr>http://home.physics.wisc.edu/gilbert/software_downloads/GGMacros31.zip</vt:lpwstr>
      </vt:variant>
      <vt:variant>
        <vt:lpwstr/>
      </vt:variant>
      <vt:variant>
        <vt:i4>2556001</vt:i4>
      </vt:variant>
      <vt:variant>
        <vt:i4>243</vt:i4>
      </vt:variant>
      <vt:variant>
        <vt:i4>0</vt:i4>
      </vt:variant>
      <vt:variant>
        <vt:i4>5</vt:i4>
      </vt:variant>
      <vt:variant>
        <vt:lpwstr>http://www.wavemetrics.com/</vt:lpwstr>
      </vt:variant>
      <vt:variant>
        <vt:lpwstr/>
      </vt:variant>
      <vt:variant>
        <vt:i4>109</vt:i4>
      </vt:variant>
      <vt:variant>
        <vt:i4>240</vt:i4>
      </vt:variant>
      <vt:variant>
        <vt:i4>0</vt:i4>
      </vt:variant>
      <vt:variant>
        <vt:i4>5</vt:i4>
      </vt:variant>
      <vt:variant>
        <vt:lpwstr/>
      </vt:variant>
      <vt:variant>
        <vt:lpwstr>M</vt:lpwstr>
      </vt:variant>
      <vt:variant>
        <vt:i4>108</vt:i4>
      </vt:variant>
      <vt:variant>
        <vt:i4>237</vt:i4>
      </vt:variant>
      <vt:variant>
        <vt:i4>0</vt:i4>
      </vt:variant>
      <vt:variant>
        <vt:i4>5</vt:i4>
      </vt:variant>
      <vt:variant>
        <vt:lpwstr/>
      </vt:variant>
      <vt:variant>
        <vt:lpwstr>L</vt:lpwstr>
      </vt:variant>
      <vt:variant>
        <vt:i4>7274606</vt:i4>
      </vt:variant>
      <vt:variant>
        <vt:i4>234</vt:i4>
      </vt:variant>
      <vt:variant>
        <vt:i4>0</vt:i4>
      </vt:variant>
      <vt:variant>
        <vt:i4>5</vt:i4>
      </vt:variant>
      <vt:variant>
        <vt:lpwstr/>
      </vt:variant>
      <vt:variant>
        <vt:lpwstr>nos</vt:lpwstr>
      </vt:variant>
      <vt:variant>
        <vt:i4>3604586</vt:i4>
      </vt:variant>
      <vt:variant>
        <vt:i4>231</vt:i4>
      </vt:variant>
      <vt:variant>
        <vt:i4>0</vt:i4>
      </vt:variant>
      <vt:variant>
        <vt:i4>5</vt:i4>
      </vt:variant>
      <vt:variant>
        <vt:lpwstr/>
      </vt:variant>
      <vt:variant>
        <vt:lpwstr>J7</vt:lpwstr>
      </vt:variant>
      <vt:variant>
        <vt:i4>3539050</vt:i4>
      </vt:variant>
      <vt:variant>
        <vt:i4>228</vt:i4>
      </vt:variant>
      <vt:variant>
        <vt:i4>0</vt:i4>
      </vt:variant>
      <vt:variant>
        <vt:i4>5</vt:i4>
      </vt:variant>
      <vt:variant>
        <vt:lpwstr/>
      </vt:variant>
      <vt:variant>
        <vt:lpwstr>J6</vt:lpwstr>
      </vt:variant>
      <vt:variant>
        <vt:i4>3473514</vt:i4>
      </vt:variant>
      <vt:variant>
        <vt:i4>225</vt:i4>
      </vt:variant>
      <vt:variant>
        <vt:i4>0</vt:i4>
      </vt:variant>
      <vt:variant>
        <vt:i4>5</vt:i4>
      </vt:variant>
      <vt:variant>
        <vt:lpwstr/>
      </vt:variant>
      <vt:variant>
        <vt:lpwstr>J5e</vt:lpwstr>
      </vt:variant>
      <vt:variant>
        <vt:i4>3473514</vt:i4>
      </vt:variant>
      <vt:variant>
        <vt:i4>222</vt:i4>
      </vt:variant>
      <vt:variant>
        <vt:i4>0</vt:i4>
      </vt:variant>
      <vt:variant>
        <vt:i4>5</vt:i4>
      </vt:variant>
      <vt:variant>
        <vt:lpwstr/>
      </vt:variant>
      <vt:variant>
        <vt:lpwstr>J5d</vt:lpwstr>
      </vt:variant>
      <vt:variant>
        <vt:i4>3473514</vt:i4>
      </vt:variant>
      <vt:variant>
        <vt:i4>219</vt:i4>
      </vt:variant>
      <vt:variant>
        <vt:i4>0</vt:i4>
      </vt:variant>
      <vt:variant>
        <vt:i4>5</vt:i4>
      </vt:variant>
      <vt:variant>
        <vt:lpwstr/>
      </vt:variant>
      <vt:variant>
        <vt:lpwstr>J5c</vt:lpwstr>
      </vt:variant>
      <vt:variant>
        <vt:i4>3473514</vt:i4>
      </vt:variant>
      <vt:variant>
        <vt:i4>216</vt:i4>
      </vt:variant>
      <vt:variant>
        <vt:i4>0</vt:i4>
      </vt:variant>
      <vt:variant>
        <vt:i4>5</vt:i4>
      </vt:variant>
      <vt:variant>
        <vt:lpwstr/>
      </vt:variant>
      <vt:variant>
        <vt:lpwstr>J5b</vt:lpwstr>
      </vt:variant>
      <vt:variant>
        <vt:i4>3473514</vt:i4>
      </vt:variant>
      <vt:variant>
        <vt:i4>213</vt:i4>
      </vt:variant>
      <vt:variant>
        <vt:i4>0</vt:i4>
      </vt:variant>
      <vt:variant>
        <vt:i4>5</vt:i4>
      </vt:variant>
      <vt:variant>
        <vt:lpwstr/>
      </vt:variant>
      <vt:variant>
        <vt:lpwstr>J5a</vt:lpwstr>
      </vt:variant>
      <vt:variant>
        <vt:i4>3473514</vt:i4>
      </vt:variant>
      <vt:variant>
        <vt:i4>210</vt:i4>
      </vt:variant>
      <vt:variant>
        <vt:i4>0</vt:i4>
      </vt:variant>
      <vt:variant>
        <vt:i4>5</vt:i4>
      </vt:variant>
      <vt:variant>
        <vt:lpwstr/>
      </vt:variant>
      <vt:variant>
        <vt:lpwstr>J5</vt:lpwstr>
      </vt:variant>
      <vt:variant>
        <vt:i4>3407978</vt:i4>
      </vt:variant>
      <vt:variant>
        <vt:i4>207</vt:i4>
      </vt:variant>
      <vt:variant>
        <vt:i4>0</vt:i4>
      </vt:variant>
      <vt:variant>
        <vt:i4>5</vt:i4>
      </vt:variant>
      <vt:variant>
        <vt:lpwstr/>
      </vt:variant>
      <vt:variant>
        <vt:lpwstr>J4</vt:lpwstr>
      </vt:variant>
      <vt:variant>
        <vt:i4>3342442</vt:i4>
      </vt:variant>
      <vt:variant>
        <vt:i4>204</vt:i4>
      </vt:variant>
      <vt:variant>
        <vt:i4>0</vt:i4>
      </vt:variant>
      <vt:variant>
        <vt:i4>5</vt:i4>
      </vt:variant>
      <vt:variant>
        <vt:lpwstr/>
      </vt:variant>
      <vt:variant>
        <vt:lpwstr>J3</vt:lpwstr>
      </vt:variant>
      <vt:variant>
        <vt:i4>3276906</vt:i4>
      </vt:variant>
      <vt:variant>
        <vt:i4>201</vt:i4>
      </vt:variant>
      <vt:variant>
        <vt:i4>0</vt:i4>
      </vt:variant>
      <vt:variant>
        <vt:i4>5</vt:i4>
      </vt:variant>
      <vt:variant>
        <vt:lpwstr/>
      </vt:variant>
      <vt:variant>
        <vt:lpwstr>J2</vt:lpwstr>
      </vt:variant>
      <vt:variant>
        <vt:i4>3211370</vt:i4>
      </vt:variant>
      <vt:variant>
        <vt:i4>198</vt:i4>
      </vt:variant>
      <vt:variant>
        <vt:i4>0</vt:i4>
      </vt:variant>
      <vt:variant>
        <vt:i4>5</vt:i4>
      </vt:variant>
      <vt:variant>
        <vt:lpwstr/>
      </vt:variant>
      <vt:variant>
        <vt:lpwstr>J1</vt:lpwstr>
      </vt:variant>
      <vt:variant>
        <vt:i4>106</vt:i4>
      </vt:variant>
      <vt:variant>
        <vt:i4>195</vt:i4>
      </vt:variant>
      <vt:variant>
        <vt:i4>0</vt:i4>
      </vt:variant>
      <vt:variant>
        <vt:i4>5</vt:i4>
      </vt:variant>
      <vt:variant>
        <vt:lpwstr/>
      </vt:variant>
      <vt:variant>
        <vt:lpwstr>J</vt:lpwstr>
      </vt:variant>
      <vt:variant>
        <vt:i4>3276905</vt:i4>
      </vt:variant>
      <vt:variant>
        <vt:i4>192</vt:i4>
      </vt:variant>
      <vt:variant>
        <vt:i4>0</vt:i4>
      </vt:variant>
      <vt:variant>
        <vt:i4>5</vt:i4>
      </vt:variant>
      <vt:variant>
        <vt:lpwstr/>
      </vt:variant>
      <vt:variant>
        <vt:lpwstr>I2</vt:lpwstr>
      </vt:variant>
      <vt:variant>
        <vt:i4>105</vt:i4>
      </vt:variant>
      <vt:variant>
        <vt:i4>189</vt:i4>
      </vt:variant>
      <vt:variant>
        <vt:i4>0</vt:i4>
      </vt:variant>
      <vt:variant>
        <vt:i4>5</vt:i4>
      </vt:variant>
      <vt:variant>
        <vt:lpwstr/>
      </vt:variant>
      <vt:variant>
        <vt:lpwstr>I</vt:lpwstr>
      </vt:variant>
      <vt:variant>
        <vt:i4>3342440</vt:i4>
      </vt:variant>
      <vt:variant>
        <vt:i4>186</vt:i4>
      </vt:variant>
      <vt:variant>
        <vt:i4>0</vt:i4>
      </vt:variant>
      <vt:variant>
        <vt:i4>5</vt:i4>
      </vt:variant>
      <vt:variant>
        <vt:lpwstr/>
      </vt:variant>
      <vt:variant>
        <vt:lpwstr>H3</vt:lpwstr>
      </vt:variant>
      <vt:variant>
        <vt:i4>3276904</vt:i4>
      </vt:variant>
      <vt:variant>
        <vt:i4>183</vt:i4>
      </vt:variant>
      <vt:variant>
        <vt:i4>0</vt:i4>
      </vt:variant>
      <vt:variant>
        <vt:i4>5</vt:i4>
      </vt:variant>
      <vt:variant>
        <vt:lpwstr/>
      </vt:variant>
      <vt:variant>
        <vt:lpwstr>H2</vt:lpwstr>
      </vt:variant>
      <vt:variant>
        <vt:i4>3211368</vt:i4>
      </vt:variant>
      <vt:variant>
        <vt:i4>180</vt:i4>
      </vt:variant>
      <vt:variant>
        <vt:i4>0</vt:i4>
      </vt:variant>
      <vt:variant>
        <vt:i4>5</vt:i4>
      </vt:variant>
      <vt:variant>
        <vt:lpwstr/>
      </vt:variant>
      <vt:variant>
        <vt:lpwstr>H1</vt:lpwstr>
      </vt:variant>
      <vt:variant>
        <vt:i4>104</vt:i4>
      </vt:variant>
      <vt:variant>
        <vt:i4>177</vt:i4>
      </vt:variant>
      <vt:variant>
        <vt:i4>0</vt:i4>
      </vt:variant>
      <vt:variant>
        <vt:i4>5</vt:i4>
      </vt:variant>
      <vt:variant>
        <vt:lpwstr/>
      </vt:variant>
      <vt:variant>
        <vt:lpwstr>H</vt:lpwstr>
      </vt:variant>
      <vt:variant>
        <vt:i4>103</vt:i4>
      </vt:variant>
      <vt:variant>
        <vt:i4>174</vt:i4>
      </vt:variant>
      <vt:variant>
        <vt:i4>0</vt:i4>
      </vt:variant>
      <vt:variant>
        <vt:i4>5</vt:i4>
      </vt:variant>
      <vt:variant>
        <vt:lpwstr/>
      </vt:variant>
      <vt:variant>
        <vt:lpwstr>G</vt:lpwstr>
      </vt:variant>
      <vt:variant>
        <vt:i4>3276902</vt:i4>
      </vt:variant>
      <vt:variant>
        <vt:i4>171</vt:i4>
      </vt:variant>
      <vt:variant>
        <vt:i4>0</vt:i4>
      </vt:variant>
      <vt:variant>
        <vt:i4>5</vt:i4>
      </vt:variant>
      <vt:variant>
        <vt:lpwstr/>
      </vt:variant>
      <vt:variant>
        <vt:lpwstr>F2</vt:lpwstr>
      </vt:variant>
      <vt:variant>
        <vt:i4>102</vt:i4>
      </vt:variant>
      <vt:variant>
        <vt:i4>168</vt:i4>
      </vt:variant>
      <vt:variant>
        <vt:i4>0</vt:i4>
      </vt:variant>
      <vt:variant>
        <vt:i4>5</vt:i4>
      </vt:variant>
      <vt:variant>
        <vt:lpwstr/>
      </vt:variant>
      <vt:variant>
        <vt:lpwstr>F</vt:lpwstr>
      </vt:variant>
      <vt:variant>
        <vt:i4>101</vt:i4>
      </vt:variant>
      <vt:variant>
        <vt:i4>165</vt:i4>
      </vt:variant>
      <vt:variant>
        <vt:i4>0</vt:i4>
      </vt:variant>
      <vt:variant>
        <vt:i4>5</vt:i4>
      </vt:variant>
      <vt:variant>
        <vt:lpwstr/>
      </vt:variant>
      <vt:variant>
        <vt:lpwstr>E</vt:lpwstr>
      </vt:variant>
      <vt:variant>
        <vt:i4>100</vt:i4>
      </vt:variant>
      <vt:variant>
        <vt:i4>162</vt:i4>
      </vt:variant>
      <vt:variant>
        <vt:i4>0</vt:i4>
      </vt:variant>
      <vt:variant>
        <vt:i4>5</vt:i4>
      </vt:variant>
      <vt:variant>
        <vt:lpwstr/>
      </vt:variant>
      <vt:variant>
        <vt:lpwstr>D</vt:lpwstr>
      </vt:variant>
      <vt:variant>
        <vt:i4>99</vt:i4>
      </vt:variant>
      <vt:variant>
        <vt:i4>159</vt:i4>
      </vt:variant>
      <vt:variant>
        <vt:i4>0</vt:i4>
      </vt:variant>
      <vt:variant>
        <vt:i4>5</vt:i4>
      </vt:variant>
      <vt:variant>
        <vt:lpwstr/>
      </vt:variant>
      <vt:variant>
        <vt:lpwstr>C</vt:lpwstr>
      </vt:variant>
      <vt:variant>
        <vt:i4>98</vt:i4>
      </vt:variant>
      <vt:variant>
        <vt:i4>156</vt:i4>
      </vt:variant>
      <vt:variant>
        <vt:i4>0</vt:i4>
      </vt:variant>
      <vt:variant>
        <vt:i4>5</vt:i4>
      </vt:variant>
      <vt:variant>
        <vt:lpwstr/>
      </vt:variant>
      <vt:variant>
        <vt:lpwstr>B</vt:lpwstr>
      </vt:variant>
      <vt:variant>
        <vt:i4>97</vt:i4>
      </vt:variant>
      <vt:variant>
        <vt:i4>153</vt:i4>
      </vt:variant>
      <vt:variant>
        <vt:i4>0</vt:i4>
      </vt:variant>
      <vt:variant>
        <vt:i4>5</vt:i4>
      </vt:variant>
      <vt:variant>
        <vt:lpwstr/>
      </vt:variant>
      <vt:variant>
        <vt:lpwstr>A</vt:lpwstr>
      </vt:variant>
      <vt:variant>
        <vt:i4>1507379</vt:i4>
      </vt:variant>
      <vt:variant>
        <vt:i4>146</vt:i4>
      </vt:variant>
      <vt:variant>
        <vt:i4>0</vt:i4>
      </vt:variant>
      <vt:variant>
        <vt:i4>5</vt:i4>
      </vt:variant>
      <vt:variant>
        <vt:lpwstr/>
      </vt:variant>
      <vt:variant>
        <vt:lpwstr>_Toc210938208</vt:lpwstr>
      </vt:variant>
      <vt:variant>
        <vt:i4>1507379</vt:i4>
      </vt:variant>
      <vt:variant>
        <vt:i4>140</vt:i4>
      </vt:variant>
      <vt:variant>
        <vt:i4>0</vt:i4>
      </vt:variant>
      <vt:variant>
        <vt:i4>5</vt:i4>
      </vt:variant>
      <vt:variant>
        <vt:lpwstr/>
      </vt:variant>
      <vt:variant>
        <vt:lpwstr>_Toc210938207</vt:lpwstr>
      </vt:variant>
      <vt:variant>
        <vt:i4>1507379</vt:i4>
      </vt:variant>
      <vt:variant>
        <vt:i4>134</vt:i4>
      </vt:variant>
      <vt:variant>
        <vt:i4>0</vt:i4>
      </vt:variant>
      <vt:variant>
        <vt:i4>5</vt:i4>
      </vt:variant>
      <vt:variant>
        <vt:lpwstr/>
      </vt:variant>
      <vt:variant>
        <vt:lpwstr>_Toc210938206</vt:lpwstr>
      </vt:variant>
      <vt:variant>
        <vt:i4>1507379</vt:i4>
      </vt:variant>
      <vt:variant>
        <vt:i4>128</vt:i4>
      </vt:variant>
      <vt:variant>
        <vt:i4>0</vt:i4>
      </vt:variant>
      <vt:variant>
        <vt:i4>5</vt:i4>
      </vt:variant>
      <vt:variant>
        <vt:lpwstr/>
      </vt:variant>
      <vt:variant>
        <vt:lpwstr>_Toc210938205</vt:lpwstr>
      </vt:variant>
      <vt:variant>
        <vt:i4>1507379</vt:i4>
      </vt:variant>
      <vt:variant>
        <vt:i4>122</vt:i4>
      </vt:variant>
      <vt:variant>
        <vt:i4>0</vt:i4>
      </vt:variant>
      <vt:variant>
        <vt:i4>5</vt:i4>
      </vt:variant>
      <vt:variant>
        <vt:lpwstr/>
      </vt:variant>
      <vt:variant>
        <vt:lpwstr>_Toc210938204</vt:lpwstr>
      </vt:variant>
      <vt:variant>
        <vt:i4>1507379</vt:i4>
      </vt:variant>
      <vt:variant>
        <vt:i4>116</vt:i4>
      </vt:variant>
      <vt:variant>
        <vt:i4>0</vt:i4>
      </vt:variant>
      <vt:variant>
        <vt:i4>5</vt:i4>
      </vt:variant>
      <vt:variant>
        <vt:lpwstr/>
      </vt:variant>
      <vt:variant>
        <vt:lpwstr>_Toc210938203</vt:lpwstr>
      </vt:variant>
      <vt:variant>
        <vt:i4>1507379</vt:i4>
      </vt:variant>
      <vt:variant>
        <vt:i4>110</vt:i4>
      </vt:variant>
      <vt:variant>
        <vt:i4>0</vt:i4>
      </vt:variant>
      <vt:variant>
        <vt:i4>5</vt:i4>
      </vt:variant>
      <vt:variant>
        <vt:lpwstr/>
      </vt:variant>
      <vt:variant>
        <vt:lpwstr>_Toc210938202</vt:lpwstr>
      </vt:variant>
      <vt:variant>
        <vt:i4>1507379</vt:i4>
      </vt:variant>
      <vt:variant>
        <vt:i4>104</vt:i4>
      </vt:variant>
      <vt:variant>
        <vt:i4>0</vt:i4>
      </vt:variant>
      <vt:variant>
        <vt:i4>5</vt:i4>
      </vt:variant>
      <vt:variant>
        <vt:lpwstr/>
      </vt:variant>
      <vt:variant>
        <vt:lpwstr>_Toc210938201</vt:lpwstr>
      </vt:variant>
      <vt:variant>
        <vt:i4>1507379</vt:i4>
      </vt:variant>
      <vt:variant>
        <vt:i4>98</vt:i4>
      </vt:variant>
      <vt:variant>
        <vt:i4>0</vt:i4>
      </vt:variant>
      <vt:variant>
        <vt:i4>5</vt:i4>
      </vt:variant>
      <vt:variant>
        <vt:lpwstr/>
      </vt:variant>
      <vt:variant>
        <vt:lpwstr>_Toc210938200</vt:lpwstr>
      </vt:variant>
      <vt:variant>
        <vt:i4>1966128</vt:i4>
      </vt:variant>
      <vt:variant>
        <vt:i4>92</vt:i4>
      </vt:variant>
      <vt:variant>
        <vt:i4>0</vt:i4>
      </vt:variant>
      <vt:variant>
        <vt:i4>5</vt:i4>
      </vt:variant>
      <vt:variant>
        <vt:lpwstr/>
      </vt:variant>
      <vt:variant>
        <vt:lpwstr>_Toc210938199</vt:lpwstr>
      </vt:variant>
      <vt:variant>
        <vt:i4>1966128</vt:i4>
      </vt:variant>
      <vt:variant>
        <vt:i4>86</vt:i4>
      </vt:variant>
      <vt:variant>
        <vt:i4>0</vt:i4>
      </vt:variant>
      <vt:variant>
        <vt:i4>5</vt:i4>
      </vt:variant>
      <vt:variant>
        <vt:lpwstr/>
      </vt:variant>
      <vt:variant>
        <vt:lpwstr>_Toc210938198</vt:lpwstr>
      </vt:variant>
      <vt:variant>
        <vt:i4>1966128</vt:i4>
      </vt:variant>
      <vt:variant>
        <vt:i4>80</vt:i4>
      </vt:variant>
      <vt:variant>
        <vt:i4>0</vt:i4>
      </vt:variant>
      <vt:variant>
        <vt:i4>5</vt:i4>
      </vt:variant>
      <vt:variant>
        <vt:lpwstr/>
      </vt:variant>
      <vt:variant>
        <vt:lpwstr>_Toc210938197</vt:lpwstr>
      </vt:variant>
      <vt:variant>
        <vt:i4>1966128</vt:i4>
      </vt:variant>
      <vt:variant>
        <vt:i4>74</vt:i4>
      </vt:variant>
      <vt:variant>
        <vt:i4>0</vt:i4>
      </vt:variant>
      <vt:variant>
        <vt:i4>5</vt:i4>
      </vt:variant>
      <vt:variant>
        <vt:lpwstr/>
      </vt:variant>
      <vt:variant>
        <vt:lpwstr>_Toc210938196</vt:lpwstr>
      </vt:variant>
      <vt:variant>
        <vt:i4>1966128</vt:i4>
      </vt:variant>
      <vt:variant>
        <vt:i4>68</vt:i4>
      </vt:variant>
      <vt:variant>
        <vt:i4>0</vt:i4>
      </vt:variant>
      <vt:variant>
        <vt:i4>5</vt:i4>
      </vt:variant>
      <vt:variant>
        <vt:lpwstr/>
      </vt:variant>
      <vt:variant>
        <vt:lpwstr>_Toc210938195</vt:lpwstr>
      </vt:variant>
      <vt:variant>
        <vt:i4>1966128</vt:i4>
      </vt:variant>
      <vt:variant>
        <vt:i4>62</vt:i4>
      </vt:variant>
      <vt:variant>
        <vt:i4>0</vt:i4>
      </vt:variant>
      <vt:variant>
        <vt:i4>5</vt:i4>
      </vt:variant>
      <vt:variant>
        <vt:lpwstr/>
      </vt:variant>
      <vt:variant>
        <vt:lpwstr>_Toc210938194</vt:lpwstr>
      </vt:variant>
      <vt:variant>
        <vt:i4>1966128</vt:i4>
      </vt:variant>
      <vt:variant>
        <vt:i4>56</vt:i4>
      </vt:variant>
      <vt:variant>
        <vt:i4>0</vt:i4>
      </vt:variant>
      <vt:variant>
        <vt:i4>5</vt:i4>
      </vt:variant>
      <vt:variant>
        <vt:lpwstr/>
      </vt:variant>
      <vt:variant>
        <vt:lpwstr>_Toc210938193</vt:lpwstr>
      </vt:variant>
      <vt:variant>
        <vt:i4>1966128</vt:i4>
      </vt:variant>
      <vt:variant>
        <vt:i4>50</vt:i4>
      </vt:variant>
      <vt:variant>
        <vt:i4>0</vt:i4>
      </vt:variant>
      <vt:variant>
        <vt:i4>5</vt:i4>
      </vt:variant>
      <vt:variant>
        <vt:lpwstr/>
      </vt:variant>
      <vt:variant>
        <vt:lpwstr>_Toc210938192</vt:lpwstr>
      </vt:variant>
      <vt:variant>
        <vt:i4>1966128</vt:i4>
      </vt:variant>
      <vt:variant>
        <vt:i4>44</vt:i4>
      </vt:variant>
      <vt:variant>
        <vt:i4>0</vt:i4>
      </vt:variant>
      <vt:variant>
        <vt:i4>5</vt:i4>
      </vt:variant>
      <vt:variant>
        <vt:lpwstr/>
      </vt:variant>
      <vt:variant>
        <vt:lpwstr>_Toc210938191</vt:lpwstr>
      </vt:variant>
      <vt:variant>
        <vt:i4>1966128</vt:i4>
      </vt:variant>
      <vt:variant>
        <vt:i4>38</vt:i4>
      </vt:variant>
      <vt:variant>
        <vt:i4>0</vt:i4>
      </vt:variant>
      <vt:variant>
        <vt:i4>5</vt:i4>
      </vt:variant>
      <vt:variant>
        <vt:lpwstr/>
      </vt:variant>
      <vt:variant>
        <vt:lpwstr>_Toc210938190</vt:lpwstr>
      </vt:variant>
      <vt:variant>
        <vt:i4>2031664</vt:i4>
      </vt:variant>
      <vt:variant>
        <vt:i4>32</vt:i4>
      </vt:variant>
      <vt:variant>
        <vt:i4>0</vt:i4>
      </vt:variant>
      <vt:variant>
        <vt:i4>5</vt:i4>
      </vt:variant>
      <vt:variant>
        <vt:lpwstr/>
      </vt:variant>
      <vt:variant>
        <vt:lpwstr>_Toc210938189</vt:lpwstr>
      </vt:variant>
      <vt:variant>
        <vt:i4>2031664</vt:i4>
      </vt:variant>
      <vt:variant>
        <vt:i4>26</vt:i4>
      </vt:variant>
      <vt:variant>
        <vt:i4>0</vt:i4>
      </vt:variant>
      <vt:variant>
        <vt:i4>5</vt:i4>
      </vt:variant>
      <vt:variant>
        <vt:lpwstr/>
      </vt:variant>
      <vt:variant>
        <vt:lpwstr>_Toc210938188</vt:lpwstr>
      </vt:variant>
      <vt:variant>
        <vt:i4>2031664</vt:i4>
      </vt:variant>
      <vt:variant>
        <vt:i4>20</vt:i4>
      </vt:variant>
      <vt:variant>
        <vt:i4>0</vt:i4>
      </vt:variant>
      <vt:variant>
        <vt:i4>5</vt:i4>
      </vt:variant>
      <vt:variant>
        <vt:lpwstr/>
      </vt:variant>
      <vt:variant>
        <vt:lpwstr>_Toc210938187</vt:lpwstr>
      </vt:variant>
      <vt:variant>
        <vt:i4>2031664</vt:i4>
      </vt:variant>
      <vt:variant>
        <vt:i4>14</vt:i4>
      </vt:variant>
      <vt:variant>
        <vt:i4>0</vt:i4>
      </vt:variant>
      <vt:variant>
        <vt:i4>5</vt:i4>
      </vt:variant>
      <vt:variant>
        <vt:lpwstr/>
      </vt:variant>
      <vt:variant>
        <vt:lpwstr>_Toc210938186</vt:lpwstr>
      </vt:variant>
      <vt:variant>
        <vt:i4>2031664</vt:i4>
      </vt:variant>
      <vt:variant>
        <vt:i4>8</vt:i4>
      </vt:variant>
      <vt:variant>
        <vt:i4>0</vt:i4>
      </vt:variant>
      <vt:variant>
        <vt:i4>5</vt:i4>
      </vt:variant>
      <vt:variant>
        <vt:lpwstr/>
      </vt:variant>
      <vt:variant>
        <vt:lpwstr>_Toc210938185</vt:lpwstr>
      </vt:variant>
      <vt:variant>
        <vt:i4>2031664</vt:i4>
      </vt:variant>
      <vt:variant>
        <vt:i4>2</vt:i4>
      </vt:variant>
      <vt:variant>
        <vt:i4>0</vt:i4>
      </vt:variant>
      <vt:variant>
        <vt:i4>5</vt:i4>
      </vt:variant>
      <vt:variant>
        <vt:lpwstr/>
      </vt:variant>
      <vt:variant>
        <vt:lpwstr>_Toc210938184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GG Macros Manual</dc:title>
  <dc:subject/>
  <dc:creator>Pupa Gilbert</dc:creator>
  <cp:keywords/>
  <cp:lastModifiedBy>Benjamin Gilbert</cp:lastModifiedBy>
  <cp:revision>2</cp:revision>
  <cp:lastPrinted>2025-10-10T02:38:00Z</cp:lastPrinted>
  <dcterms:created xsi:type="dcterms:W3CDTF">2025-10-10T13:19:00Z</dcterms:created>
  <dcterms:modified xsi:type="dcterms:W3CDTF">2025-10-10T13:19:00Z</dcterms:modified>
</cp:coreProperties>
</file>